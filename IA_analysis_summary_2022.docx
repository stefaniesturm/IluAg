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3395B" w14:textId="05D1950C" w:rsidR="004C42EE" w:rsidRDefault="004C42EE" w:rsidP="008615FA">
      <w:pPr>
        <w:pStyle w:val="Heading1"/>
      </w:pPr>
      <w:r w:rsidRPr="00784670">
        <w:t>EEG analysis</w:t>
      </w:r>
    </w:p>
    <w:p w14:paraId="544F96B8" w14:textId="77777777" w:rsidR="00784670" w:rsidRPr="00784670" w:rsidRDefault="00784670" w:rsidP="00DC39F8">
      <w:pPr>
        <w:rPr>
          <w:b/>
          <w:bCs/>
        </w:rPr>
      </w:pPr>
    </w:p>
    <w:p w14:paraId="4A8D1B0F" w14:textId="5654947E" w:rsidR="00BD3BD9" w:rsidRDefault="00BD3BD9" w:rsidP="00DC39F8">
      <w:r>
        <w:t>(</w:t>
      </w:r>
      <w:r w:rsidR="00784670">
        <w:t>DESCRIBE PREPROCESSING HERE</w:t>
      </w:r>
      <w:r>
        <w:t>)</w:t>
      </w:r>
    </w:p>
    <w:p w14:paraId="082E4E9E" w14:textId="77777777" w:rsidR="00BD3BD9" w:rsidRDefault="00BD3BD9" w:rsidP="00DC39F8"/>
    <w:p w14:paraId="5D1D5186" w14:textId="60950D2D" w:rsidR="004C42EE" w:rsidRDefault="00BD3BD9" w:rsidP="00DC39F8">
      <w:r>
        <w:t xml:space="preserve">Group-averaged ERPs were generated for the different conditions of interest, based on the </w:t>
      </w:r>
      <w:proofErr w:type="gramStart"/>
      <w:r>
        <w:t>factors</w:t>
      </w:r>
      <w:proofErr w:type="gramEnd"/>
      <w:r>
        <w:t xml:space="preserve"> congruency (congruent vs. incongruent), order (positive vs. negative), and time window (very early, early, late, very late). In order to study the interactions between the factors, we also generated the averages for positive/congruent, positive/incongruent, negative/congruent and negative/incongruent trials. We performed two main analyses. The first analysis studies the effect of congruency and order, as well as their interactions, on ERP components of interest: The N1 component, </w:t>
      </w:r>
      <w:proofErr w:type="spellStart"/>
      <w:r>
        <w:t>analysed</w:t>
      </w:r>
      <w:proofErr w:type="spellEnd"/>
      <w:r>
        <w:t xml:space="preserve"> between 100ms and 120ms post-stimulus at </w:t>
      </w:r>
      <w:proofErr w:type="spellStart"/>
      <w:r>
        <w:t>Fz</w:t>
      </w:r>
      <w:proofErr w:type="spellEnd"/>
      <w:r>
        <w:t xml:space="preserve"> and </w:t>
      </w:r>
      <w:proofErr w:type="spellStart"/>
      <w:r>
        <w:t>Cz</w:t>
      </w:r>
      <w:proofErr w:type="spellEnd"/>
      <w:r>
        <w:t xml:space="preserve">; the </w:t>
      </w:r>
      <w:r w:rsidR="00634FD9">
        <w:t xml:space="preserve">N200 </w:t>
      </w:r>
      <w:r>
        <w:t xml:space="preserve">component, </w:t>
      </w:r>
      <w:proofErr w:type="spellStart"/>
      <w:r>
        <w:t>analysed</w:t>
      </w:r>
      <w:proofErr w:type="spellEnd"/>
      <w:r>
        <w:t xml:space="preserve"> between 180ms and 220ms at </w:t>
      </w:r>
      <w:proofErr w:type="spellStart"/>
      <w:r>
        <w:t>Fz</w:t>
      </w:r>
      <w:proofErr w:type="spellEnd"/>
      <w:r>
        <w:t xml:space="preserve"> and </w:t>
      </w:r>
      <w:proofErr w:type="spellStart"/>
      <w:r>
        <w:t>Cz</w:t>
      </w:r>
      <w:proofErr w:type="spellEnd"/>
      <w:r>
        <w:t xml:space="preserve">, and the P3a and P3b component, </w:t>
      </w:r>
      <w:proofErr w:type="spellStart"/>
      <w:r>
        <w:t>analysed</w:t>
      </w:r>
      <w:proofErr w:type="spellEnd"/>
      <w:r>
        <w:t xml:space="preserve"> between 310ms and 370ms at </w:t>
      </w:r>
      <w:proofErr w:type="spellStart"/>
      <w:r>
        <w:t>Fz</w:t>
      </w:r>
      <w:proofErr w:type="spellEnd"/>
      <w:r>
        <w:t xml:space="preserve"> and </w:t>
      </w:r>
      <w:proofErr w:type="spellStart"/>
      <w:r>
        <w:t>Pz</w:t>
      </w:r>
      <w:proofErr w:type="spellEnd"/>
      <w:r>
        <w:t xml:space="preserve">, respectively. </w:t>
      </w:r>
    </w:p>
    <w:p w14:paraId="1E0F4749" w14:textId="4B2E73F1" w:rsidR="00BD3BD9" w:rsidRDefault="00BD3BD9" w:rsidP="00DC39F8"/>
    <w:p w14:paraId="278C2984" w14:textId="77777777" w:rsidR="00BD3BD9" w:rsidRPr="00BD3BD9" w:rsidRDefault="00BD3BD9" w:rsidP="00BD3BD9">
      <w:pPr>
        <w:rPr>
          <w:b/>
          <w:bCs/>
        </w:rPr>
      </w:pPr>
      <w:r w:rsidRPr="00BD3BD9">
        <w:rPr>
          <w:b/>
          <w:bCs/>
        </w:rPr>
        <w:t>Statistical Analyses</w:t>
      </w:r>
    </w:p>
    <w:p w14:paraId="47217F39" w14:textId="77777777" w:rsidR="00BD3BD9" w:rsidRPr="00BD3BD9" w:rsidRDefault="00BD3BD9" w:rsidP="00BD3BD9"/>
    <w:p w14:paraId="76587A4D" w14:textId="3F20ED69" w:rsidR="00BD3BD9" w:rsidRDefault="00BD3BD9" w:rsidP="00BD3BD9">
      <w:r w:rsidRPr="00BD3BD9">
        <w:t>For the statistical analysis,</w:t>
      </w:r>
      <w:r>
        <w:t xml:space="preserve"> </w:t>
      </w:r>
      <w:r w:rsidR="005317F8">
        <w:t xml:space="preserve">the </w:t>
      </w:r>
      <w:proofErr w:type="spellStart"/>
      <w:r w:rsidR="005317F8" w:rsidRPr="00784670">
        <w:rPr>
          <w:i/>
          <w:iCs/>
        </w:rPr>
        <w:t>rstatixs</w:t>
      </w:r>
      <w:proofErr w:type="spellEnd"/>
      <w:r w:rsidR="005317F8">
        <w:t xml:space="preserve"> package was used in RStudio</w:t>
      </w:r>
      <w:r w:rsidRPr="00BD3BD9">
        <w:t xml:space="preserve">. </w:t>
      </w:r>
      <w:r w:rsidR="005317F8">
        <w:t xml:space="preserve">We conducted two main analyses using ANOVAs and post-hoc t-tests using Bonferroni correction. </w:t>
      </w:r>
    </w:p>
    <w:p w14:paraId="6D409CD9" w14:textId="77777777" w:rsidR="005317F8" w:rsidRPr="00BD3BD9" w:rsidRDefault="005317F8" w:rsidP="00BD3BD9"/>
    <w:p w14:paraId="0A8796ED" w14:textId="0B518361" w:rsidR="00B16C2A" w:rsidRDefault="006C0654" w:rsidP="00DC39F8">
      <w:r>
        <w:t>Three</w:t>
      </w:r>
      <w:r w:rsidR="00B16C2A">
        <w:t xml:space="preserve"> separate analyses for ERP data: </w:t>
      </w:r>
    </w:p>
    <w:p w14:paraId="5129DE21" w14:textId="54DAAC5A" w:rsidR="006C0654" w:rsidRPr="006C0654" w:rsidRDefault="00BA7756" w:rsidP="006C0654">
      <w:pPr>
        <w:pStyle w:val="ListParagraph"/>
        <w:numPr>
          <w:ilvl w:val="0"/>
          <w:numId w:val="1"/>
        </w:numPr>
      </w:pPr>
      <w:r>
        <w:t xml:space="preserve">T-test of difference between Yes and No judgements in N200 </w:t>
      </w:r>
    </w:p>
    <w:p w14:paraId="65A3F74D" w14:textId="45E16B92" w:rsidR="00B16C2A" w:rsidRDefault="00840C75" w:rsidP="00B16C2A">
      <w:pPr>
        <w:pStyle w:val="ListParagraph"/>
        <w:numPr>
          <w:ilvl w:val="0"/>
          <w:numId w:val="1"/>
        </w:numPr>
      </w:pPr>
      <w:r>
        <w:t>ANOVA with factor congruency and factor order, and their interactions</w:t>
      </w:r>
    </w:p>
    <w:p w14:paraId="73E8AC88" w14:textId="62CE2A84" w:rsidR="00840C75" w:rsidRDefault="00840C75" w:rsidP="00B16C2A">
      <w:pPr>
        <w:pStyle w:val="ListParagraph"/>
        <w:numPr>
          <w:ilvl w:val="0"/>
          <w:numId w:val="1"/>
        </w:numPr>
      </w:pPr>
      <w:r>
        <w:t xml:space="preserve">ANOVA with factor congruency and factor temporal proximity, and their interactions </w:t>
      </w:r>
    </w:p>
    <w:p w14:paraId="1A41E332" w14:textId="0C74860A" w:rsidR="005317F8" w:rsidRDefault="005317F8" w:rsidP="005317F8"/>
    <w:p w14:paraId="42A312FB" w14:textId="77777777" w:rsidR="006C0654" w:rsidRDefault="006C0654">
      <w:pPr>
        <w:rPr>
          <w:rFonts w:asciiTheme="majorHAnsi" w:eastAsiaTheme="majorEastAsia" w:hAnsiTheme="majorHAnsi" w:cstheme="majorBidi"/>
          <w:color w:val="2F5496" w:themeColor="accent1" w:themeShade="BF"/>
          <w:sz w:val="26"/>
          <w:szCs w:val="26"/>
        </w:rPr>
      </w:pPr>
      <w:r>
        <w:br w:type="page"/>
      </w:r>
    </w:p>
    <w:p w14:paraId="13C30916" w14:textId="77777777" w:rsidR="00D77AD4" w:rsidRDefault="006C0654" w:rsidP="006C0654">
      <w:pPr>
        <w:pStyle w:val="Heading2"/>
      </w:pPr>
      <w:r>
        <w:lastRenderedPageBreak/>
        <w:t>Analysis 1: Judgements of Agency</w:t>
      </w:r>
    </w:p>
    <w:p w14:paraId="08AF1FD9" w14:textId="77777777" w:rsidR="00D77AD4" w:rsidRDefault="00D77AD4" w:rsidP="006C0654">
      <w:pPr>
        <w:pStyle w:val="Heading2"/>
      </w:pPr>
    </w:p>
    <w:p w14:paraId="7DCF2A9C" w14:textId="6D07F176" w:rsidR="00C40D7D" w:rsidRDefault="00D77AD4" w:rsidP="00D77AD4">
      <w:r>
        <w:t xml:space="preserve">The mean amplitudes in the N200 time window of sounds that were judged as self-generated (“Yes”) and externally generated (“No”) were compared using a paired-sample t-test. </w:t>
      </w:r>
      <w:r w:rsidR="00C40D7D">
        <w:t xml:space="preserve">The analysis showed that the means of Yes-sounds (M = </w:t>
      </w:r>
      <w:r w:rsidR="00C40D7D" w:rsidRPr="00C40D7D">
        <w:t>-0.415</w:t>
      </w:r>
      <w:r w:rsidR="00C40D7D">
        <w:t xml:space="preserve">, SD = </w:t>
      </w:r>
      <w:r w:rsidR="00C40D7D" w:rsidRPr="00C40D7D">
        <w:t>1.723</w:t>
      </w:r>
      <w:r w:rsidR="00C40D7D">
        <w:t xml:space="preserve">) and No-sounds (M = </w:t>
      </w:r>
      <w:r w:rsidR="00C40D7D" w:rsidRPr="00C40D7D">
        <w:t>-2.388</w:t>
      </w:r>
      <w:r w:rsidR="00C40D7D">
        <w:t xml:space="preserve">, SD = </w:t>
      </w:r>
      <w:r w:rsidR="00C40D7D" w:rsidRPr="00C40D7D">
        <w:t>2.114</w:t>
      </w:r>
      <w:r w:rsidR="00C40D7D">
        <w:t>) were significantly different (</w:t>
      </w:r>
      <w:proofErr w:type="gramStart"/>
      <w:r w:rsidR="00C40D7D">
        <w:t>t(</w:t>
      </w:r>
      <w:proofErr w:type="gramEnd"/>
      <w:r w:rsidR="00C40D7D">
        <w:t xml:space="preserve">25) = 5.337, p &lt; .001). </w:t>
      </w:r>
    </w:p>
    <w:p w14:paraId="64C73805" w14:textId="49BD1745" w:rsidR="00C40D7D" w:rsidRDefault="00C40D7D" w:rsidP="00D77AD4"/>
    <w:p w14:paraId="76328AC7" w14:textId="320516C0" w:rsidR="00C40D7D" w:rsidRPr="00C40D7D" w:rsidRDefault="00C40D7D" w:rsidP="00D77AD4">
      <w:pPr>
        <w:rPr>
          <w:b/>
          <w:bCs/>
        </w:rPr>
      </w:pPr>
      <w:r w:rsidRPr="00C40D7D">
        <w:rPr>
          <w:b/>
          <w:bCs/>
        </w:rPr>
        <w:t>Figure X</w:t>
      </w:r>
    </w:p>
    <w:p w14:paraId="084693B4" w14:textId="169D0C9A" w:rsidR="00C40D7D" w:rsidRDefault="00C40D7D" w:rsidP="00D77AD4"/>
    <w:p w14:paraId="21F929DE" w14:textId="19BCF8CB" w:rsidR="00C40D7D" w:rsidRPr="00C40D7D" w:rsidRDefault="00C40D7D" w:rsidP="00D77AD4">
      <w:pPr>
        <w:rPr>
          <w:i/>
          <w:iCs/>
        </w:rPr>
      </w:pPr>
      <w:r w:rsidRPr="00C40D7D">
        <w:rPr>
          <w:i/>
          <w:iCs/>
        </w:rPr>
        <w:t>N200 amplitudes in sounds judged as self- and externally generated</w:t>
      </w:r>
    </w:p>
    <w:p w14:paraId="01A13401" w14:textId="2054BCF1" w:rsidR="00C40D7D" w:rsidRDefault="00C40D7D" w:rsidP="00D77AD4"/>
    <w:p w14:paraId="6DE13454" w14:textId="158D1102" w:rsidR="00C40D7D" w:rsidRDefault="00C40D7D" w:rsidP="00D77AD4">
      <w:r w:rsidRPr="00C40D7D">
        <w:rPr>
          <w:noProof/>
        </w:rPr>
        <w:drawing>
          <wp:inline distT="0" distB="0" distL="0" distR="0" wp14:anchorId="5FD237EA" wp14:editId="3F736FEB">
            <wp:extent cx="5731510" cy="3534410"/>
            <wp:effectExtent l="0" t="0" r="0" b="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pic:nvPicPr>
                  <pic:blipFill>
                    <a:blip r:embed="rId5"/>
                    <a:stretch>
                      <a:fillRect/>
                    </a:stretch>
                  </pic:blipFill>
                  <pic:spPr>
                    <a:xfrm>
                      <a:off x="0" y="0"/>
                      <a:ext cx="5731510" cy="3534410"/>
                    </a:xfrm>
                    <a:prstGeom prst="rect">
                      <a:avLst/>
                    </a:prstGeom>
                  </pic:spPr>
                </pic:pic>
              </a:graphicData>
            </a:graphic>
          </wp:inline>
        </w:drawing>
      </w:r>
    </w:p>
    <w:p w14:paraId="552DD73F" w14:textId="34AC218C" w:rsidR="00C40D7D" w:rsidRPr="00C40D7D" w:rsidRDefault="00C40D7D" w:rsidP="00D77AD4">
      <w:pPr>
        <w:rPr>
          <w:i/>
          <w:iCs/>
        </w:rPr>
      </w:pPr>
      <w:r w:rsidRPr="00C40D7D">
        <w:rPr>
          <w:i/>
          <w:iCs/>
        </w:rPr>
        <w:t xml:space="preserve">Note: Sounds that were judged as self-generated (“Yes”) had a more positive mean amplitude in the N200 time range (180ms to 220ms post-stimulus) than sounds judged as externally generated (“No”). </w:t>
      </w:r>
    </w:p>
    <w:p w14:paraId="6A557F77" w14:textId="77777777" w:rsidR="00C40D7D" w:rsidRDefault="00C40D7D" w:rsidP="00D77AD4"/>
    <w:p w14:paraId="355D8B51" w14:textId="77777777" w:rsidR="00C40D7D" w:rsidRPr="00C40D7D" w:rsidRDefault="00C40D7D" w:rsidP="00D77AD4">
      <w:pPr>
        <w:rPr>
          <w:b/>
          <w:bCs/>
        </w:rPr>
      </w:pPr>
      <w:r w:rsidRPr="00C40D7D">
        <w:rPr>
          <w:b/>
          <w:bCs/>
        </w:rPr>
        <w:t>Figure X</w:t>
      </w:r>
    </w:p>
    <w:p w14:paraId="5193C7DA" w14:textId="1698D411" w:rsidR="00C40D7D" w:rsidRDefault="00C40D7D" w:rsidP="00D77AD4"/>
    <w:p w14:paraId="000C5DBB" w14:textId="3972A242" w:rsidR="00C40D7D" w:rsidRPr="00C40D7D" w:rsidRDefault="00C40D7D" w:rsidP="00D77AD4">
      <w:pPr>
        <w:rPr>
          <w:i/>
          <w:iCs/>
        </w:rPr>
      </w:pPr>
      <w:r w:rsidRPr="00C40D7D">
        <w:rPr>
          <w:i/>
          <w:iCs/>
        </w:rPr>
        <w:t xml:space="preserve">Effect of </w:t>
      </w:r>
      <w:proofErr w:type="spellStart"/>
      <w:r w:rsidRPr="00C40D7D">
        <w:rPr>
          <w:i/>
          <w:iCs/>
        </w:rPr>
        <w:t>JoA</w:t>
      </w:r>
      <w:proofErr w:type="spellEnd"/>
      <w:r w:rsidRPr="00C40D7D">
        <w:rPr>
          <w:i/>
          <w:iCs/>
        </w:rPr>
        <w:t xml:space="preserve"> on N200 amplitude in </w:t>
      </w:r>
      <w:proofErr w:type="spellStart"/>
      <w:r w:rsidRPr="00C40D7D">
        <w:rPr>
          <w:i/>
          <w:iCs/>
        </w:rPr>
        <w:t>Fz</w:t>
      </w:r>
      <w:proofErr w:type="spellEnd"/>
      <w:r w:rsidRPr="00C40D7D">
        <w:rPr>
          <w:i/>
          <w:iCs/>
        </w:rPr>
        <w:t xml:space="preserve"> and scalp distribution</w:t>
      </w:r>
    </w:p>
    <w:p w14:paraId="674A2A62" w14:textId="77777777" w:rsidR="0091491A" w:rsidRDefault="00C40D7D" w:rsidP="00D77AD4">
      <w:r w:rsidRPr="00C40D7D">
        <w:rPr>
          <w:noProof/>
        </w:rPr>
        <w:lastRenderedPageBreak/>
        <w:drawing>
          <wp:inline distT="0" distB="0" distL="0" distR="0" wp14:anchorId="786A2C27" wp14:editId="7A9DE64B">
            <wp:extent cx="5731510" cy="3870325"/>
            <wp:effectExtent l="0" t="0" r="0" b="3175"/>
            <wp:docPr id="21" name="Picture 2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10;&#10;Description automatically generated"/>
                    <pic:cNvPicPr/>
                  </pic:nvPicPr>
                  <pic:blipFill>
                    <a:blip r:embed="rId6"/>
                    <a:stretch>
                      <a:fillRect/>
                    </a:stretch>
                  </pic:blipFill>
                  <pic:spPr>
                    <a:xfrm>
                      <a:off x="0" y="0"/>
                      <a:ext cx="5731510" cy="3870325"/>
                    </a:xfrm>
                    <a:prstGeom prst="rect">
                      <a:avLst/>
                    </a:prstGeom>
                  </pic:spPr>
                </pic:pic>
              </a:graphicData>
            </a:graphic>
          </wp:inline>
        </w:drawing>
      </w:r>
    </w:p>
    <w:p w14:paraId="5C4EA95F" w14:textId="69418C79" w:rsidR="006C0654" w:rsidRDefault="0091491A" w:rsidP="00D77AD4">
      <w:r>
        <w:rPr>
          <w:i/>
          <w:iCs/>
        </w:rPr>
        <w:t xml:space="preserve">Note: This figure shows the grand average ERPs and difference wave of sounds judged as self- (“Yes”) vs. externally generated (“No”) at the </w:t>
      </w:r>
      <w:proofErr w:type="spellStart"/>
      <w:r>
        <w:rPr>
          <w:i/>
          <w:iCs/>
        </w:rPr>
        <w:t>Fz</w:t>
      </w:r>
      <w:proofErr w:type="spellEnd"/>
      <w:r>
        <w:rPr>
          <w:i/>
          <w:iCs/>
        </w:rPr>
        <w:t xml:space="preserve"> electrode (top). The N200 time range is highlighted. Below, the figure shows topographical plots of the effect’s scalp distribution, with mean amplitudes across the scalp in the N200 time range. </w:t>
      </w:r>
      <w:r w:rsidR="006C0654">
        <w:br w:type="page"/>
      </w:r>
    </w:p>
    <w:p w14:paraId="6D46F20A" w14:textId="1435501A" w:rsidR="005317F8" w:rsidRDefault="005317F8" w:rsidP="008615FA">
      <w:pPr>
        <w:pStyle w:val="Heading2"/>
      </w:pPr>
      <w:r w:rsidRPr="00453F17">
        <w:lastRenderedPageBreak/>
        <w:t xml:space="preserve">Analysis </w:t>
      </w:r>
      <w:r w:rsidR="006C0654">
        <w:t>2</w:t>
      </w:r>
      <w:r w:rsidRPr="00453F17">
        <w:t>: Congruency and order</w:t>
      </w:r>
    </w:p>
    <w:p w14:paraId="74396BC7" w14:textId="59E8B611" w:rsidR="00796658" w:rsidRDefault="00796658" w:rsidP="00796658"/>
    <w:p w14:paraId="451D4B7E" w14:textId="51AF3D7C" w:rsidR="00784670" w:rsidRDefault="006C0654" w:rsidP="005317F8">
      <w:pPr>
        <w:rPr>
          <w:b/>
          <w:bCs/>
        </w:rPr>
      </w:pPr>
      <w:r>
        <w:rPr>
          <w:b/>
          <w:bCs/>
        </w:rPr>
        <w:t xml:space="preserve">OVERVIEW – </w:t>
      </w:r>
      <w:r w:rsidR="00784670">
        <w:rPr>
          <w:b/>
          <w:bCs/>
        </w:rPr>
        <w:t xml:space="preserve">Tests that were performed: </w:t>
      </w:r>
    </w:p>
    <w:p w14:paraId="782E34DB" w14:textId="7D1D9EB6" w:rsidR="00784670" w:rsidRPr="00784670" w:rsidRDefault="00784670" w:rsidP="00784670">
      <w:pPr>
        <w:pStyle w:val="ListParagraph"/>
        <w:numPr>
          <w:ilvl w:val="0"/>
          <w:numId w:val="1"/>
        </w:numPr>
      </w:pPr>
      <w:r w:rsidRPr="00784670">
        <w:t xml:space="preserve">N1 at </w:t>
      </w:r>
      <w:proofErr w:type="spellStart"/>
      <w:r w:rsidRPr="00784670">
        <w:t>Fz</w:t>
      </w:r>
      <w:proofErr w:type="spellEnd"/>
      <w:r w:rsidRPr="00784670">
        <w:t xml:space="preserve">, </w:t>
      </w:r>
      <w:proofErr w:type="spellStart"/>
      <w:r w:rsidRPr="00784670">
        <w:t>Cz</w:t>
      </w:r>
      <w:proofErr w:type="spellEnd"/>
      <w:r w:rsidRPr="00784670">
        <w:t xml:space="preserve"> (nothing to report)</w:t>
      </w:r>
    </w:p>
    <w:p w14:paraId="3AEF43B4" w14:textId="6EB29577" w:rsidR="00784670" w:rsidRPr="00784670" w:rsidRDefault="00634FD9" w:rsidP="00784670">
      <w:pPr>
        <w:pStyle w:val="ListParagraph"/>
        <w:numPr>
          <w:ilvl w:val="0"/>
          <w:numId w:val="1"/>
        </w:numPr>
      </w:pPr>
      <w:r>
        <w:t xml:space="preserve">N200 </w:t>
      </w:r>
      <w:r w:rsidR="00784670" w:rsidRPr="00784670">
        <w:t xml:space="preserve">at </w:t>
      </w:r>
      <w:proofErr w:type="spellStart"/>
      <w:r w:rsidR="00784670" w:rsidRPr="00784670">
        <w:t>Fz</w:t>
      </w:r>
      <w:proofErr w:type="spellEnd"/>
      <w:r w:rsidR="00AD6E17">
        <w:t xml:space="preserve"> (significant effects)</w:t>
      </w:r>
    </w:p>
    <w:p w14:paraId="0DF9AD30" w14:textId="0CA05549" w:rsidR="00784670" w:rsidRPr="00784670" w:rsidRDefault="00784670" w:rsidP="00784670">
      <w:pPr>
        <w:pStyle w:val="ListParagraph"/>
        <w:numPr>
          <w:ilvl w:val="0"/>
          <w:numId w:val="1"/>
        </w:numPr>
      </w:pPr>
      <w:r w:rsidRPr="00784670">
        <w:t xml:space="preserve">P3a at </w:t>
      </w:r>
      <w:proofErr w:type="spellStart"/>
      <w:r w:rsidRPr="00784670">
        <w:t>Fz</w:t>
      </w:r>
      <w:proofErr w:type="spellEnd"/>
      <w:r w:rsidRPr="00784670">
        <w:t xml:space="preserve"> </w:t>
      </w:r>
      <w:r w:rsidR="00AD6E17">
        <w:t>(no results but reported it anyway because it seems like there is an effect in the ERPs)</w:t>
      </w:r>
    </w:p>
    <w:p w14:paraId="1CFEE07F" w14:textId="43626EA5" w:rsidR="00784670" w:rsidRPr="00784670" w:rsidRDefault="00784670" w:rsidP="00784670">
      <w:pPr>
        <w:pStyle w:val="ListParagraph"/>
        <w:numPr>
          <w:ilvl w:val="0"/>
          <w:numId w:val="1"/>
        </w:numPr>
      </w:pPr>
      <w:r w:rsidRPr="00784670">
        <w:t xml:space="preserve">P3b at </w:t>
      </w:r>
      <w:proofErr w:type="spellStart"/>
      <w:r w:rsidRPr="00784670">
        <w:t>Pz</w:t>
      </w:r>
      <w:proofErr w:type="spellEnd"/>
      <w:r w:rsidR="00AD6E17">
        <w:t xml:space="preserve"> (significant effects)</w:t>
      </w:r>
    </w:p>
    <w:p w14:paraId="36538254" w14:textId="54B07E4B" w:rsidR="00840C75" w:rsidRDefault="00840C75" w:rsidP="00840C75"/>
    <w:p w14:paraId="74E8A600" w14:textId="7557DB61" w:rsidR="00FE7181" w:rsidRPr="00453F17" w:rsidRDefault="00634FD9" w:rsidP="006C0654">
      <w:pPr>
        <w:pStyle w:val="Heading3"/>
      </w:pPr>
      <w:r>
        <w:t xml:space="preserve">N200 </w:t>
      </w:r>
      <w:r w:rsidR="005317F8" w:rsidRPr="00453F17">
        <w:t xml:space="preserve">at </w:t>
      </w:r>
      <w:proofErr w:type="spellStart"/>
      <w:r w:rsidR="005317F8" w:rsidRPr="00453F17">
        <w:t>Fz</w:t>
      </w:r>
      <w:proofErr w:type="spellEnd"/>
      <w:r w:rsidR="008A52DE">
        <w:t xml:space="preserve">: Main effect of order and interaction significant </w:t>
      </w:r>
    </w:p>
    <w:p w14:paraId="6777B263" w14:textId="73D4A151" w:rsidR="00BD0446" w:rsidRDefault="00BD0446" w:rsidP="00FE7181">
      <w:r w:rsidRPr="00FE7181">
        <w:t xml:space="preserve">A two-way ANOVA was performed to analyze the effect of order and congruency on mean amplitude between 180ms and 220ms post-stimulus at the </w:t>
      </w:r>
      <w:proofErr w:type="spellStart"/>
      <w:r w:rsidRPr="00FE7181">
        <w:t>Fz</w:t>
      </w:r>
      <w:proofErr w:type="spellEnd"/>
      <w:r w:rsidRPr="00FE7181">
        <w:t xml:space="preserve"> electrode. There was a statistically significant interaction between the effects of order and congruency (</w:t>
      </w:r>
      <w:proofErr w:type="gramStart"/>
      <w:r w:rsidRPr="00FE7181">
        <w:t>F(</w:t>
      </w:r>
      <w:proofErr w:type="gramEnd"/>
      <w:r w:rsidRPr="00FE7181">
        <w:t xml:space="preserve">1,25) = 9.892, p </w:t>
      </w:r>
      <w:r w:rsidR="00FE7181" w:rsidRPr="00FE7181">
        <w:t>&lt; .001</w:t>
      </w:r>
      <w:r w:rsidRPr="00FE7181">
        <w:t>).</w:t>
      </w:r>
      <w:r w:rsidR="004C42EE">
        <w:t xml:space="preserve"> </w:t>
      </w:r>
      <w:r w:rsidRPr="00FE7181">
        <w:t xml:space="preserve">Simple main effects analysis showed that order has a statistically significant effect on mean amplitude (p </w:t>
      </w:r>
      <w:r w:rsidR="00FE7181" w:rsidRPr="00FE7181">
        <w:t>&lt; .001</w:t>
      </w:r>
      <w:r w:rsidRPr="00FE7181">
        <w:t>)</w:t>
      </w:r>
      <w:r w:rsidR="00FE7181" w:rsidRPr="00FE7181">
        <w:t xml:space="preserve">, while congruency does not have a statistically significant main effect (p = .071). </w:t>
      </w:r>
    </w:p>
    <w:p w14:paraId="75D2BA39" w14:textId="303F0E86" w:rsidR="001B5947" w:rsidRDefault="001B5947" w:rsidP="00FE7181"/>
    <w:p w14:paraId="7E1D0138" w14:textId="17E7850D" w:rsidR="001B5947" w:rsidRDefault="001B5947" w:rsidP="00FE7181">
      <w:r>
        <w:t xml:space="preserve">Post-hoc pairwise t-tests with Bonferroni correction were used to interpret the interaction. We found that all pairwise comparisons showed significant differences except the comparison of congruent (M = </w:t>
      </w:r>
      <w:r w:rsidRPr="001B5947">
        <w:t>-2.836</w:t>
      </w:r>
      <w:r>
        <w:t xml:space="preserve">, SD = </w:t>
      </w:r>
      <w:r w:rsidRPr="001B5947">
        <w:t>2.296</w:t>
      </w:r>
      <w:r>
        <w:t xml:space="preserve">) and incongruent (M = </w:t>
      </w:r>
      <w:r w:rsidRPr="001B5947">
        <w:t>-2.729</w:t>
      </w:r>
      <w:r>
        <w:t xml:space="preserve">, SD = </w:t>
      </w:r>
      <w:r w:rsidRPr="001B5947">
        <w:t>2.148</w:t>
      </w:r>
      <w:proofErr w:type="gramStart"/>
      <w:r>
        <w:t>)  sounds</w:t>
      </w:r>
      <w:proofErr w:type="gramEnd"/>
      <w:r>
        <w:t xml:space="preserve"> in negative time windows (t(25) = </w:t>
      </w:r>
      <w:r w:rsidRPr="001B5947">
        <w:t>-0.375</w:t>
      </w:r>
      <w:r>
        <w:t>, p = 1.00</w:t>
      </w:r>
      <w:r w:rsidR="00075B3D">
        <w:t xml:space="preserve">). </w:t>
      </w:r>
    </w:p>
    <w:p w14:paraId="27E7F40E" w14:textId="088A76A2" w:rsidR="00250981" w:rsidRDefault="00250981" w:rsidP="00FE7181"/>
    <w:p w14:paraId="42F5EB82" w14:textId="4D144710" w:rsidR="00250981" w:rsidRDefault="00250981" w:rsidP="00FE7181">
      <w:r>
        <w:t>A</w:t>
      </w:r>
      <w:r w:rsidR="00AD6E17">
        <w:t>n additional ANOVA was run for the factors order and congruency in the time window of the P3a (310ms to 370ms), since visual inspection suggests that there might be an effect. However, there was no significant effect of either order (</w:t>
      </w:r>
      <w:proofErr w:type="gramStart"/>
      <w:r w:rsidR="00AD6E17">
        <w:t>F(</w:t>
      </w:r>
      <w:proofErr w:type="gramEnd"/>
      <w:r w:rsidR="00AD6E17">
        <w:t xml:space="preserve">1,25) = </w:t>
      </w:r>
      <w:r w:rsidR="00AD6E17" w:rsidRPr="00AD6E17">
        <w:t>0.367</w:t>
      </w:r>
      <w:r w:rsidR="00AD6E17">
        <w:t xml:space="preserve">, p = </w:t>
      </w:r>
      <w:r w:rsidR="00AD6E17" w:rsidRPr="00AD6E17">
        <w:t>.550</w:t>
      </w:r>
      <w:r w:rsidR="00AD6E17">
        <w:t xml:space="preserve">), nor congruency (F = </w:t>
      </w:r>
      <w:r w:rsidR="00AD6E17" w:rsidRPr="00AD6E17">
        <w:t>0.914</w:t>
      </w:r>
      <w:r w:rsidR="00AD6E17">
        <w:t xml:space="preserve">, p = .348), nor was there a significant interaction (F = </w:t>
      </w:r>
      <w:r w:rsidR="00AD6E17" w:rsidRPr="00AD6E17">
        <w:t>4.181</w:t>
      </w:r>
      <w:r w:rsidR="00AD6E17">
        <w:t xml:space="preserve">, p = .052). </w:t>
      </w:r>
    </w:p>
    <w:p w14:paraId="50E1365F" w14:textId="6AEFBD44" w:rsidR="00250981" w:rsidRDefault="00250981" w:rsidP="00FE7181"/>
    <w:p w14:paraId="0A3CC2FB" w14:textId="011D477C" w:rsidR="00250981" w:rsidRPr="00250981" w:rsidRDefault="00250981" w:rsidP="00FE7181">
      <w:pPr>
        <w:rPr>
          <w:b/>
          <w:bCs/>
        </w:rPr>
      </w:pPr>
      <w:r w:rsidRPr="00250981">
        <w:rPr>
          <w:b/>
          <w:bCs/>
        </w:rPr>
        <w:t>Figure X</w:t>
      </w:r>
    </w:p>
    <w:p w14:paraId="5B4C22F5" w14:textId="12E5F2B7" w:rsidR="00250981" w:rsidRDefault="00250981" w:rsidP="00FE7181"/>
    <w:p w14:paraId="1A9D1007" w14:textId="00807BDC" w:rsidR="00250981" w:rsidRPr="00250981" w:rsidRDefault="00250981" w:rsidP="00FE7181">
      <w:pPr>
        <w:rPr>
          <w:i/>
          <w:iCs/>
        </w:rPr>
      </w:pPr>
      <w:r w:rsidRPr="00250981">
        <w:rPr>
          <w:i/>
          <w:iCs/>
        </w:rPr>
        <w:t xml:space="preserve">ERPs showing the effect of temporal order on the </w:t>
      </w:r>
      <w:proofErr w:type="spellStart"/>
      <w:r w:rsidRPr="00250981">
        <w:rPr>
          <w:i/>
          <w:iCs/>
        </w:rPr>
        <w:t>Fz</w:t>
      </w:r>
      <w:proofErr w:type="spellEnd"/>
      <w:r w:rsidRPr="00250981">
        <w:rPr>
          <w:i/>
          <w:iCs/>
        </w:rPr>
        <w:t xml:space="preserve"> electrode and the topographical distribution of the effect in the N200 range</w:t>
      </w:r>
    </w:p>
    <w:p w14:paraId="7C53C0A5" w14:textId="66F71240" w:rsidR="00250981" w:rsidRDefault="00250981" w:rsidP="00FE7181"/>
    <w:p w14:paraId="2F84122B" w14:textId="5C1C58BF" w:rsidR="00250981" w:rsidRDefault="00250981" w:rsidP="00FE7181">
      <w:r w:rsidRPr="00250981">
        <w:rPr>
          <w:noProof/>
        </w:rPr>
        <w:lastRenderedPageBreak/>
        <w:drawing>
          <wp:inline distT="0" distB="0" distL="0" distR="0" wp14:anchorId="0AB51343" wp14:editId="14C8130A">
            <wp:extent cx="5791200" cy="4152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840" cy="4153359"/>
                    </a:xfrm>
                    <a:prstGeom prst="rect">
                      <a:avLst/>
                    </a:prstGeom>
                  </pic:spPr>
                </pic:pic>
              </a:graphicData>
            </a:graphic>
          </wp:inline>
        </w:drawing>
      </w:r>
    </w:p>
    <w:p w14:paraId="4E96B19B" w14:textId="77777777" w:rsidR="006E21BB" w:rsidRDefault="00250981" w:rsidP="00FE7181">
      <w:pPr>
        <w:rPr>
          <w:i/>
          <w:iCs/>
        </w:rPr>
      </w:pPr>
      <w:r w:rsidRPr="00250981">
        <w:rPr>
          <w:i/>
          <w:iCs/>
        </w:rPr>
        <w:t xml:space="preserve">Note: This figure shows the ERPs for positive and negative trials as well as the difference wave. The N200 range is highlighted. Additionally, it shows the topographical distribution of the different ERPs, as well as their difference. </w:t>
      </w:r>
      <w:r>
        <w:rPr>
          <w:i/>
          <w:iCs/>
        </w:rPr>
        <w:t>The difference between the means in the highlighted time window is significant, while the difference visible here in the P3a range was not significant.</w:t>
      </w:r>
    </w:p>
    <w:p w14:paraId="55016D8A" w14:textId="77777777" w:rsidR="006E21BB" w:rsidRDefault="006E21BB" w:rsidP="00FE7181">
      <w:pPr>
        <w:rPr>
          <w:i/>
          <w:iCs/>
        </w:rPr>
      </w:pPr>
    </w:p>
    <w:p w14:paraId="0E132CDE" w14:textId="5F44DD4D" w:rsidR="006E21BB" w:rsidRPr="006E21BB" w:rsidRDefault="006E21BB" w:rsidP="00FE7181">
      <w:pPr>
        <w:rPr>
          <w:b/>
          <w:bCs/>
        </w:rPr>
      </w:pPr>
      <w:r>
        <w:rPr>
          <w:b/>
          <w:bCs/>
        </w:rPr>
        <w:t>Figure X</w:t>
      </w:r>
    </w:p>
    <w:p w14:paraId="46858F93" w14:textId="32D41AC1" w:rsidR="00250981" w:rsidRDefault="00250981" w:rsidP="00FE7181">
      <w:pPr>
        <w:rPr>
          <w:i/>
          <w:iCs/>
        </w:rPr>
      </w:pPr>
      <w:r>
        <w:rPr>
          <w:i/>
          <w:iCs/>
        </w:rPr>
        <w:t xml:space="preserve"> </w:t>
      </w:r>
    </w:p>
    <w:p w14:paraId="3813F95E" w14:textId="4A9D9753" w:rsidR="006E21BB" w:rsidRDefault="006E21BB" w:rsidP="00FE7181">
      <w:pPr>
        <w:rPr>
          <w:i/>
          <w:iCs/>
        </w:rPr>
      </w:pPr>
      <w:r>
        <w:rPr>
          <w:i/>
          <w:iCs/>
        </w:rPr>
        <w:t>Effect of congruency in positive time windows</w:t>
      </w:r>
    </w:p>
    <w:p w14:paraId="7F16254E" w14:textId="45ADA90A" w:rsidR="006E21BB" w:rsidRDefault="006E21BB" w:rsidP="00FE7181">
      <w:pPr>
        <w:rPr>
          <w:i/>
          <w:iCs/>
        </w:rPr>
      </w:pPr>
      <w:r w:rsidRPr="006E21BB">
        <w:rPr>
          <w:i/>
          <w:iCs/>
          <w:noProof/>
        </w:rPr>
        <w:lastRenderedPageBreak/>
        <w:drawing>
          <wp:inline distT="0" distB="0" distL="0" distR="0" wp14:anchorId="61E4C67E" wp14:editId="1534025C">
            <wp:extent cx="5234548" cy="4564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6311" cy="4574637"/>
                    </a:xfrm>
                    <a:prstGeom prst="rect">
                      <a:avLst/>
                    </a:prstGeom>
                  </pic:spPr>
                </pic:pic>
              </a:graphicData>
            </a:graphic>
          </wp:inline>
        </w:drawing>
      </w:r>
    </w:p>
    <w:p w14:paraId="323AD10E" w14:textId="6D919F35" w:rsidR="006E21BB" w:rsidRPr="00250981" w:rsidRDefault="006E21BB" w:rsidP="00FE7181">
      <w:pPr>
        <w:rPr>
          <w:i/>
          <w:iCs/>
        </w:rPr>
      </w:pPr>
      <w:r>
        <w:rPr>
          <w:i/>
          <w:iCs/>
        </w:rPr>
        <w:t xml:space="preserve">Note: This figure shows the effect of congruency in positive trials. It gives further insight into the interaction of congruency and order. We can see that in the </w:t>
      </w:r>
      <w:r w:rsidR="00634FD9">
        <w:rPr>
          <w:i/>
          <w:iCs/>
        </w:rPr>
        <w:t xml:space="preserve">N200 </w:t>
      </w:r>
      <w:r>
        <w:rPr>
          <w:i/>
          <w:iCs/>
        </w:rPr>
        <w:t>time window (highlighted here) there is a significant difference between the means of positive/congruent and positive incongruent/trials.</w:t>
      </w:r>
      <w:r w:rsidR="00030E85">
        <w:rPr>
          <w:i/>
          <w:iCs/>
        </w:rPr>
        <w:t xml:space="preserve"> The difference in the N1 amplitudes visible here is not statistically significant. </w:t>
      </w:r>
    </w:p>
    <w:p w14:paraId="045ABF41" w14:textId="2867DB49" w:rsidR="00075B3D" w:rsidRDefault="00075B3D" w:rsidP="00FE7181"/>
    <w:p w14:paraId="33543B9D" w14:textId="08774411" w:rsidR="00075B3D" w:rsidRPr="00075B3D" w:rsidRDefault="00075B3D" w:rsidP="00FE7181">
      <w:pPr>
        <w:rPr>
          <w:b/>
          <w:bCs/>
        </w:rPr>
      </w:pPr>
      <w:r w:rsidRPr="00075B3D">
        <w:rPr>
          <w:b/>
          <w:bCs/>
        </w:rPr>
        <w:t>Table X</w:t>
      </w:r>
    </w:p>
    <w:p w14:paraId="627AE989" w14:textId="205E10CD" w:rsidR="00075B3D" w:rsidRDefault="00075B3D" w:rsidP="00FE7181"/>
    <w:p w14:paraId="53B74EC1" w14:textId="70750343" w:rsidR="00075B3D" w:rsidRPr="00075B3D" w:rsidRDefault="00075B3D" w:rsidP="00FE7181">
      <w:pPr>
        <w:rPr>
          <w:i/>
          <w:iCs/>
        </w:rPr>
      </w:pPr>
      <w:r w:rsidRPr="00075B3D">
        <w:rPr>
          <w:i/>
          <w:iCs/>
        </w:rPr>
        <w:t xml:space="preserve">Bonferroni corrected t-tests for averaged means at </w:t>
      </w:r>
      <w:proofErr w:type="spellStart"/>
      <w:r w:rsidRPr="00075B3D">
        <w:rPr>
          <w:i/>
          <w:iCs/>
        </w:rPr>
        <w:t>Fz</w:t>
      </w:r>
      <w:proofErr w:type="spellEnd"/>
      <w:r w:rsidRPr="00075B3D">
        <w:rPr>
          <w:i/>
          <w:iCs/>
        </w:rPr>
        <w:t xml:space="preserve"> in the N200 time window</w:t>
      </w:r>
    </w:p>
    <w:p w14:paraId="4B84221C" w14:textId="271D717A" w:rsidR="00075B3D" w:rsidRDefault="00075B3D" w:rsidP="00FE718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075B3D" w:rsidRPr="00075B3D" w14:paraId="29048C85" w14:textId="77777777" w:rsidTr="00075B3D">
        <w:tc>
          <w:tcPr>
            <w:tcW w:w="1803" w:type="dxa"/>
            <w:tcBorders>
              <w:top w:val="single" w:sz="4" w:space="0" w:color="auto"/>
              <w:bottom w:val="single" w:sz="4" w:space="0" w:color="auto"/>
            </w:tcBorders>
          </w:tcPr>
          <w:p w14:paraId="7CC47795" w14:textId="225C4147" w:rsidR="00075B3D" w:rsidRPr="00075B3D" w:rsidRDefault="00075B3D" w:rsidP="00885217">
            <w:r w:rsidRPr="00075B3D">
              <w:t>Group 1</w:t>
            </w:r>
          </w:p>
        </w:tc>
        <w:tc>
          <w:tcPr>
            <w:tcW w:w="1803" w:type="dxa"/>
            <w:tcBorders>
              <w:top w:val="single" w:sz="4" w:space="0" w:color="auto"/>
              <w:bottom w:val="single" w:sz="4" w:space="0" w:color="auto"/>
            </w:tcBorders>
          </w:tcPr>
          <w:p w14:paraId="182C8332" w14:textId="3163CFC1" w:rsidR="00075B3D" w:rsidRPr="00075B3D" w:rsidRDefault="00075B3D" w:rsidP="00885217">
            <w:r w:rsidRPr="00075B3D">
              <w:t>Group 2</w:t>
            </w:r>
          </w:p>
        </w:tc>
        <w:tc>
          <w:tcPr>
            <w:tcW w:w="1803" w:type="dxa"/>
            <w:tcBorders>
              <w:top w:val="single" w:sz="4" w:space="0" w:color="auto"/>
              <w:bottom w:val="single" w:sz="4" w:space="0" w:color="auto"/>
            </w:tcBorders>
          </w:tcPr>
          <w:p w14:paraId="7EB1D693" w14:textId="1FEBC01A" w:rsidR="00075B3D" w:rsidRPr="00075B3D" w:rsidRDefault="00075B3D" w:rsidP="00885217">
            <w:r w:rsidRPr="00075B3D">
              <w:t>t-statistic</w:t>
            </w:r>
          </w:p>
        </w:tc>
        <w:tc>
          <w:tcPr>
            <w:tcW w:w="1803" w:type="dxa"/>
            <w:tcBorders>
              <w:top w:val="single" w:sz="4" w:space="0" w:color="auto"/>
              <w:bottom w:val="single" w:sz="4" w:space="0" w:color="auto"/>
            </w:tcBorders>
          </w:tcPr>
          <w:p w14:paraId="0781B533" w14:textId="77777777" w:rsidR="00075B3D" w:rsidRPr="00075B3D" w:rsidRDefault="00075B3D" w:rsidP="00885217">
            <w:r w:rsidRPr="00075B3D">
              <w:t>df</w:t>
            </w:r>
          </w:p>
        </w:tc>
        <w:tc>
          <w:tcPr>
            <w:tcW w:w="1804" w:type="dxa"/>
            <w:tcBorders>
              <w:top w:val="single" w:sz="4" w:space="0" w:color="auto"/>
              <w:bottom w:val="single" w:sz="4" w:space="0" w:color="auto"/>
            </w:tcBorders>
          </w:tcPr>
          <w:p w14:paraId="1611194E" w14:textId="77777777" w:rsidR="00075B3D" w:rsidRPr="00075B3D" w:rsidRDefault="00075B3D" w:rsidP="00885217">
            <w:proofErr w:type="spellStart"/>
            <w:r w:rsidRPr="00075B3D">
              <w:t>p.adj</w:t>
            </w:r>
            <w:proofErr w:type="spellEnd"/>
          </w:p>
        </w:tc>
      </w:tr>
      <w:tr w:rsidR="00075B3D" w:rsidRPr="00075B3D" w14:paraId="45CD3D2E" w14:textId="77777777" w:rsidTr="00075B3D">
        <w:tc>
          <w:tcPr>
            <w:tcW w:w="1803" w:type="dxa"/>
            <w:tcBorders>
              <w:top w:val="single" w:sz="4" w:space="0" w:color="auto"/>
            </w:tcBorders>
          </w:tcPr>
          <w:p w14:paraId="2E8F9339" w14:textId="77777777" w:rsidR="00075B3D" w:rsidRPr="00075B3D" w:rsidRDefault="00075B3D" w:rsidP="00885217">
            <w:pPr>
              <w:rPr>
                <w:lang w:val="es-ES"/>
              </w:rPr>
            </w:pPr>
            <w:proofErr w:type="spellStart"/>
            <w:r w:rsidRPr="00075B3D">
              <w:rPr>
                <w:lang w:val="es-ES"/>
              </w:rPr>
              <w:t>neg</w:t>
            </w:r>
            <w:proofErr w:type="spellEnd"/>
            <w:r w:rsidRPr="00075B3D">
              <w:rPr>
                <w:lang w:val="es-ES"/>
              </w:rPr>
              <w:t>/con</w:t>
            </w:r>
          </w:p>
        </w:tc>
        <w:tc>
          <w:tcPr>
            <w:tcW w:w="1803" w:type="dxa"/>
            <w:tcBorders>
              <w:top w:val="single" w:sz="4" w:space="0" w:color="auto"/>
            </w:tcBorders>
          </w:tcPr>
          <w:p w14:paraId="550FC16E" w14:textId="77777777" w:rsidR="00075B3D" w:rsidRPr="00075B3D" w:rsidRDefault="00075B3D" w:rsidP="00885217">
            <w:pPr>
              <w:rPr>
                <w:lang w:val="es-ES"/>
              </w:rPr>
            </w:pPr>
            <w:proofErr w:type="spellStart"/>
            <w:r w:rsidRPr="00075B3D">
              <w:rPr>
                <w:lang w:val="es-ES"/>
              </w:rPr>
              <w:t>neg</w:t>
            </w:r>
            <w:proofErr w:type="spellEnd"/>
            <w:r w:rsidRPr="00075B3D">
              <w:rPr>
                <w:lang w:val="es-ES"/>
              </w:rPr>
              <w:t>/</w:t>
            </w:r>
            <w:proofErr w:type="spellStart"/>
            <w:r w:rsidRPr="00075B3D">
              <w:rPr>
                <w:lang w:val="es-ES"/>
              </w:rPr>
              <w:t>inc</w:t>
            </w:r>
            <w:proofErr w:type="spellEnd"/>
          </w:p>
        </w:tc>
        <w:tc>
          <w:tcPr>
            <w:tcW w:w="1803" w:type="dxa"/>
            <w:tcBorders>
              <w:top w:val="single" w:sz="4" w:space="0" w:color="auto"/>
            </w:tcBorders>
          </w:tcPr>
          <w:p w14:paraId="587C7CFD" w14:textId="679F6DA6" w:rsidR="00075B3D" w:rsidRPr="00075B3D" w:rsidRDefault="00075B3D" w:rsidP="00885217">
            <w:pPr>
              <w:rPr>
                <w:lang w:val="es-ES"/>
              </w:rPr>
            </w:pPr>
            <w:r w:rsidRPr="00075B3D">
              <w:rPr>
                <w:lang w:val="es-ES"/>
              </w:rPr>
              <w:t>-0.375</w:t>
            </w:r>
          </w:p>
        </w:tc>
        <w:tc>
          <w:tcPr>
            <w:tcW w:w="1803" w:type="dxa"/>
            <w:tcBorders>
              <w:top w:val="single" w:sz="4" w:space="0" w:color="auto"/>
            </w:tcBorders>
          </w:tcPr>
          <w:p w14:paraId="3AD3E28F" w14:textId="77777777" w:rsidR="00075B3D" w:rsidRPr="00075B3D" w:rsidRDefault="00075B3D" w:rsidP="00885217">
            <w:pPr>
              <w:rPr>
                <w:lang w:val="es-ES"/>
              </w:rPr>
            </w:pPr>
            <w:r w:rsidRPr="00075B3D">
              <w:rPr>
                <w:lang w:val="es-ES"/>
              </w:rPr>
              <w:t>25</w:t>
            </w:r>
          </w:p>
        </w:tc>
        <w:tc>
          <w:tcPr>
            <w:tcW w:w="1804" w:type="dxa"/>
            <w:tcBorders>
              <w:top w:val="single" w:sz="4" w:space="0" w:color="auto"/>
            </w:tcBorders>
          </w:tcPr>
          <w:p w14:paraId="6DA749F5" w14:textId="77A1300C" w:rsidR="00075B3D" w:rsidRPr="00075B3D" w:rsidRDefault="00075B3D" w:rsidP="00885217">
            <w:pPr>
              <w:rPr>
                <w:lang w:val="es-ES"/>
              </w:rPr>
            </w:pPr>
            <w:r>
              <w:rPr>
                <w:lang w:val="es-ES"/>
              </w:rPr>
              <w:t>1.00</w:t>
            </w:r>
          </w:p>
        </w:tc>
      </w:tr>
      <w:tr w:rsidR="00075B3D" w:rsidRPr="00075B3D" w14:paraId="07F85BD7" w14:textId="77777777" w:rsidTr="00075B3D">
        <w:tc>
          <w:tcPr>
            <w:tcW w:w="1803" w:type="dxa"/>
          </w:tcPr>
          <w:p w14:paraId="6DB0ED3E" w14:textId="77777777" w:rsidR="00075B3D" w:rsidRPr="00075B3D" w:rsidRDefault="00075B3D" w:rsidP="00885217">
            <w:r w:rsidRPr="00075B3D">
              <w:t>neg/con</w:t>
            </w:r>
          </w:p>
        </w:tc>
        <w:tc>
          <w:tcPr>
            <w:tcW w:w="1803" w:type="dxa"/>
          </w:tcPr>
          <w:p w14:paraId="378A5411" w14:textId="77777777" w:rsidR="00075B3D" w:rsidRPr="00075B3D" w:rsidRDefault="00075B3D" w:rsidP="00885217">
            <w:r w:rsidRPr="00075B3D">
              <w:t>pos/con</w:t>
            </w:r>
          </w:p>
        </w:tc>
        <w:tc>
          <w:tcPr>
            <w:tcW w:w="1803" w:type="dxa"/>
          </w:tcPr>
          <w:p w14:paraId="50C7E36C" w14:textId="76FB8C31" w:rsidR="00075B3D" w:rsidRPr="00075B3D" w:rsidRDefault="00075B3D" w:rsidP="00885217">
            <w:r w:rsidRPr="00075B3D">
              <w:t>-9.283</w:t>
            </w:r>
          </w:p>
        </w:tc>
        <w:tc>
          <w:tcPr>
            <w:tcW w:w="1803" w:type="dxa"/>
          </w:tcPr>
          <w:p w14:paraId="1F6C7882" w14:textId="77777777" w:rsidR="00075B3D" w:rsidRPr="00075B3D" w:rsidRDefault="00075B3D" w:rsidP="00885217">
            <w:r w:rsidRPr="00075B3D">
              <w:t>25</w:t>
            </w:r>
          </w:p>
        </w:tc>
        <w:tc>
          <w:tcPr>
            <w:tcW w:w="1804" w:type="dxa"/>
          </w:tcPr>
          <w:p w14:paraId="1F57D7A3" w14:textId="3BFED68E" w:rsidR="00075B3D" w:rsidRPr="00075B3D" w:rsidRDefault="00075B3D" w:rsidP="00885217">
            <w:r>
              <w:t>&lt; .001</w:t>
            </w:r>
          </w:p>
        </w:tc>
      </w:tr>
      <w:tr w:rsidR="00075B3D" w:rsidRPr="00075B3D" w14:paraId="744BAECA" w14:textId="77777777" w:rsidTr="00075B3D">
        <w:tc>
          <w:tcPr>
            <w:tcW w:w="1803" w:type="dxa"/>
          </w:tcPr>
          <w:p w14:paraId="5DE7EF7E" w14:textId="77777777" w:rsidR="00075B3D" w:rsidRPr="00075B3D" w:rsidRDefault="00075B3D" w:rsidP="00075B3D">
            <w:r w:rsidRPr="00075B3D">
              <w:t>neg/con</w:t>
            </w:r>
          </w:p>
        </w:tc>
        <w:tc>
          <w:tcPr>
            <w:tcW w:w="1803" w:type="dxa"/>
          </w:tcPr>
          <w:p w14:paraId="25DB8AF1" w14:textId="77777777" w:rsidR="00075B3D" w:rsidRPr="00075B3D" w:rsidRDefault="00075B3D" w:rsidP="00075B3D">
            <w:r w:rsidRPr="00075B3D">
              <w:t>pos/</w:t>
            </w:r>
            <w:proofErr w:type="spellStart"/>
            <w:r w:rsidRPr="00075B3D">
              <w:t>inc</w:t>
            </w:r>
            <w:proofErr w:type="spellEnd"/>
          </w:p>
        </w:tc>
        <w:tc>
          <w:tcPr>
            <w:tcW w:w="1803" w:type="dxa"/>
          </w:tcPr>
          <w:p w14:paraId="726E150B" w14:textId="2777629F" w:rsidR="00075B3D" w:rsidRPr="00075B3D" w:rsidRDefault="00075B3D" w:rsidP="00075B3D">
            <w:r w:rsidRPr="00075B3D">
              <w:t>-6.333</w:t>
            </w:r>
          </w:p>
        </w:tc>
        <w:tc>
          <w:tcPr>
            <w:tcW w:w="1803" w:type="dxa"/>
          </w:tcPr>
          <w:p w14:paraId="042A2A81" w14:textId="77777777" w:rsidR="00075B3D" w:rsidRPr="00075B3D" w:rsidRDefault="00075B3D" w:rsidP="00075B3D">
            <w:r w:rsidRPr="00075B3D">
              <w:t>25</w:t>
            </w:r>
          </w:p>
        </w:tc>
        <w:tc>
          <w:tcPr>
            <w:tcW w:w="1804" w:type="dxa"/>
          </w:tcPr>
          <w:p w14:paraId="60AD52BB" w14:textId="0F717046" w:rsidR="00075B3D" w:rsidRPr="00075B3D" w:rsidRDefault="00075B3D" w:rsidP="00075B3D">
            <w:r>
              <w:t>&lt; .001</w:t>
            </w:r>
          </w:p>
        </w:tc>
      </w:tr>
      <w:tr w:rsidR="00075B3D" w:rsidRPr="00075B3D" w14:paraId="3A149E4D" w14:textId="77777777" w:rsidTr="00075B3D">
        <w:tc>
          <w:tcPr>
            <w:tcW w:w="1803" w:type="dxa"/>
          </w:tcPr>
          <w:p w14:paraId="167D79F1" w14:textId="77777777" w:rsidR="00075B3D" w:rsidRPr="00075B3D" w:rsidRDefault="00075B3D" w:rsidP="00075B3D">
            <w:r w:rsidRPr="00075B3D">
              <w:t>neg/</w:t>
            </w:r>
            <w:proofErr w:type="spellStart"/>
            <w:r w:rsidRPr="00075B3D">
              <w:t>inc</w:t>
            </w:r>
            <w:proofErr w:type="spellEnd"/>
          </w:p>
        </w:tc>
        <w:tc>
          <w:tcPr>
            <w:tcW w:w="1803" w:type="dxa"/>
          </w:tcPr>
          <w:p w14:paraId="66BBBE15" w14:textId="77777777" w:rsidR="00075B3D" w:rsidRPr="00075B3D" w:rsidRDefault="00075B3D" w:rsidP="00075B3D">
            <w:r w:rsidRPr="00075B3D">
              <w:t>pos/con</w:t>
            </w:r>
          </w:p>
        </w:tc>
        <w:tc>
          <w:tcPr>
            <w:tcW w:w="1803" w:type="dxa"/>
          </w:tcPr>
          <w:p w14:paraId="4B7819EC" w14:textId="46E25639" w:rsidR="00075B3D" w:rsidRPr="00075B3D" w:rsidRDefault="00075B3D" w:rsidP="00075B3D">
            <w:r w:rsidRPr="00075B3D">
              <w:t>-7.807</w:t>
            </w:r>
          </w:p>
        </w:tc>
        <w:tc>
          <w:tcPr>
            <w:tcW w:w="1803" w:type="dxa"/>
          </w:tcPr>
          <w:p w14:paraId="59875AF5" w14:textId="77777777" w:rsidR="00075B3D" w:rsidRPr="00075B3D" w:rsidRDefault="00075B3D" w:rsidP="00075B3D">
            <w:r w:rsidRPr="00075B3D">
              <w:t>25</w:t>
            </w:r>
          </w:p>
        </w:tc>
        <w:tc>
          <w:tcPr>
            <w:tcW w:w="1804" w:type="dxa"/>
          </w:tcPr>
          <w:p w14:paraId="38B95C3F" w14:textId="18BB0DD2" w:rsidR="00075B3D" w:rsidRPr="00075B3D" w:rsidRDefault="00075B3D" w:rsidP="00075B3D">
            <w:r>
              <w:t>&lt; .001</w:t>
            </w:r>
          </w:p>
        </w:tc>
      </w:tr>
      <w:tr w:rsidR="00075B3D" w:rsidRPr="00075B3D" w14:paraId="16854E0F" w14:textId="77777777" w:rsidTr="00784670">
        <w:tc>
          <w:tcPr>
            <w:tcW w:w="1803" w:type="dxa"/>
          </w:tcPr>
          <w:p w14:paraId="4409B967" w14:textId="77777777" w:rsidR="00075B3D" w:rsidRPr="00075B3D" w:rsidRDefault="00075B3D" w:rsidP="00075B3D">
            <w:r w:rsidRPr="00075B3D">
              <w:t>neg/</w:t>
            </w:r>
            <w:proofErr w:type="spellStart"/>
            <w:r w:rsidRPr="00075B3D">
              <w:t>inc</w:t>
            </w:r>
            <w:proofErr w:type="spellEnd"/>
          </w:p>
        </w:tc>
        <w:tc>
          <w:tcPr>
            <w:tcW w:w="1803" w:type="dxa"/>
          </w:tcPr>
          <w:p w14:paraId="441A7E8F" w14:textId="77777777" w:rsidR="00075B3D" w:rsidRPr="00075B3D" w:rsidRDefault="00075B3D" w:rsidP="00075B3D">
            <w:r w:rsidRPr="00075B3D">
              <w:t>pos/</w:t>
            </w:r>
            <w:proofErr w:type="spellStart"/>
            <w:r w:rsidRPr="00075B3D">
              <w:t>inc</w:t>
            </w:r>
            <w:proofErr w:type="spellEnd"/>
          </w:p>
        </w:tc>
        <w:tc>
          <w:tcPr>
            <w:tcW w:w="1803" w:type="dxa"/>
          </w:tcPr>
          <w:p w14:paraId="4775FB22" w14:textId="0F989104" w:rsidR="00075B3D" w:rsidRPr="00075B3D" w:rsidRDefault="00075B3D" w:rsidP="00075B3D">
            <w:r w:rsidRPr="00075B3D">
              <w:t>-6.449</w:t>
            </w:r>
          </w:p>
        </w:tc>
        <w:tc>
          <w:tcPr>
            <w:tcW w:w="1803" w:type="dxa"/>
          </w:tcPr>
          <w:p w14:paraId="14301043" w14:textId="77777777" w:rsidR="00075B3D" w:rsidRPr="00075B3D" w:rsidRDefault="00075B3D" w:rsidP="00075B3D">
            <w:r w:rsidRPr="00075B3D">
              <w:t>25</w:t>
            </w:r>
          </w:p>
        </w:tc>
        <w:tc>
          <w:tcPr>
            <w:tcW w:w="1804" w:type="dxa"/>
          </w:tcPr>
          <w:p w14:paraId="12EC83B4" w14:textId="2D24F0E6" w:rsidR="00075B3D" w:rsidRPr="00075B3D" w:rsidRDefault="00075B3D" w:rsidP="00075B3D">
            <w:r>
              <w:t>&lt; .001</w:t>
            </w:r>
          </w:p>
        </w:tc>
      </w:tr>
      <w:tr w:rsidR="00075B3D" w:rsidRPr="00075B3D" w14:paraId="3359FDCE" w14:textId="77777777" w:rsidTr="00784670">
        <w:tc>
          <w:tcPr>
            <w:tcW w:w="1803" w:type="dxa"/>
            <w:tcBorders>
              <w:bottom w:val="single" w:sz="4" w:space="0" w:color="auto"/>
            </w:tcBorders>
          </w:tcPr>
          <w:p w14:paraId="13105BBC" w14:textId="77777777" w:rsidR="00075B3D" w:rsidRPr="00075B3D" w:rsidRDefault="00075B3D" w:rsidP="00075B3D">
            <w:r w:rsidRPr="00075B3D">
              <w:t>pos/con</w:t>
            </w:r>
          </w:p>
        </w:tc>
        <w:tc>
          <w:tcPr>
            <w:tcW w:w="1803" w:type="dxa"/>
            <w:tcBorders>
              <w:bottom w:val="single" w:sz="4" w:space="0" w:color="auto"/>
            </w:tcBorders>
          </w:tcPr>
          <w:p w14:paraId="759BFD4E" w14:textId="77777777" w:rsidR="00075B3D" w:rsidRPr="00075B3D" w:rsidRDefault="00075B3D" w:rsidP="00075B3D">
            <w:r w:rsidRPr="00075B3D">
              <w:t>pos/</w:t>
            </w:r>
            <w:proofErr w:type="spellStart"/>
            <w:r w:rsidRPr="00075B3D">
              <w:t>inc</w:t>
            </w:r>
            <w:proofErr w:type="spellEnd"/>
          </w:p>
        </w:tc>
        <w:tc>
          <w:tcPr>
            <w:tcW w:w="1803" w:type="dxa"/>
            <w:tcBorders>
              <w:bottom w:val="single" w:sz="4" w:space="0" w:color="auto"/>
            </w:tcBorders>
          </w:tcPr>
          <w:p w14:paraId="7C519A82" w14:textId="5B3A024D" w:rsidR="00075B3D" w:rsidRPr="00075B3D" w:rsidRDefault="00075B3D" w:rsidP="00075B3D">
            <w:r w:rsidRPr="00075B3D">
              <w:t>3.020</w:t>
            </w:r>
          </w:p>
        </w:tc>
        <w:tc>
          <w:tcPr>
            <w:tcW w:w="1803" w:type="dxa"/>
            <w:tcBorders>
              <w:bottom w:val="single" w:sz="4" w:space="0" w:color="auto"/>
            </w:tcBorders>
          </w:tcPr>
          <w:p w14:paraId="61A1731F" w14:textId="77777777" w:rsidR="00075B3D" w:rsidRPr="00075B3D" w:rsidRDefault="00075B3D" w:rsidP="00075B3D">
            <w:r w:rsidRPr="00075B3D">
              <w:t>25</w:t>
            </w:r>
          </w:p>
        </w:tc>
        <w:tc>
          <w:tcPr>
            <w:tcW w:w="1804" w:type="dxa"/>
            <w:tcBorders>
              <w:bottom w:val="single" w:sz="4" w:space="0" w:color="auto"/>
            </w:tcBorders>
          </w:tcPr>
          <w:p w14:paraId="09CA5CE2" w14:textId="7EA94BE3" w:rsidR="00075B3D" w:rsidRPr="00075B3D" w:rsidRDefault="00075B3D" w:rsidP="00075B3D">
            <w:r>
              <w:t>&lt; .001</w:t>
            </w:r>
          </w:p>
        </w:tc>
      </w:tr>
    </w:tbl>
    <w:p w14:paraId="5D8459C9" w14:textId="540B1D1F" w:rsidR="008A52DE" w:rsidRDefault="008A52DE" w:rsidP="00FE7181">
      <w:pPr>
        <w:rPr>
          <w:lang w:val="es-ES"/>
        </w:rPr>
      </w:pPr>
    </w:p>
    <w:p w14:paraId="49690ACC" w14:textId="0EF6F827" w:rsidR="00784670" w:rsidRPr="00784670" w:rsidRDefault="00784670" w:rsidP="00FE7181">
      <w:pPr>
        <w:rPr>
          <w:i/>
          <w:iCs/>
        </w:rPr>
      </w:pPr>
      <w:r w:rsidRPr="00784670">
        <w:rPr>
          <w:i/>
          <w:iCs/>
        </w:rPr>
        <w:t xml:space="preserve">Note: This table shows the results of pairwise comparisons studying the interaction between the factors order and congruency affecting group-averaged means of the </w:t>
      </w:r>
      <w:proofErr w:type="spellStart"/>
      <w:r w:rsidRPr="00784670">
        <w:rPr>
          <w:i/>
          <w:iCs/>
        </w:rPr>
        <w:t>Fz</w:t>
      </w:r>
      <w:proofErr w:type="spellEnd"/>
      <w:r w:rsidRPr="00784670">
        <w:rPr>
          <w:i/>
          <w:iCs/>
        </w:rPr>
        <w:t xml:space="preserve"> amplitude in the N200 time window (180ms to 220ms post-stimulus). </w:t>
      </w:r>
    </w:p>
    <w:p w14:paraId="1393FF5B" w14:textId="77777777" w:rsidR="00784670" w:rsidRPr="00784670" w:rsidRDefault="00784670" w:rsidP="00FE7181"/>
    <w:p w14:paraId="7E7AEC30" w14:textId="13108B50" w:rsidR="008A52DE" w:rsidRPr="008A52DE" w:rsidRDefault="008A52DE" w:rsidP="00FE7181">
      <w:pPr>
        <w:rPr>
          <w:b/>
          <w:bCs/>
        </w:rPr>
      </w:pPr>
      <w:r w:rsidRPr="008A52DE">
        <w:rPr>
          <w:b/>
          <w:bCs/>
        </w:rPr>
        <w:t>Figure X</w:t>
      </w:r>
    </w:p>
    <w:p w14:paraId="7CBD3395" w14:textId="0170CBD3" w:rsidR="008A52DE" w:rsidRDefault="008A52DE" w:rsidP="00FE7181"/>
    <w:p w14:paraId="68803912" w14:textId="1604C7CE" w:rsidR="008A52DE" w:rsidRDefault="008A52DE" w:rsidP="008A52DE">
      <w:pPr>
        <w:rPr>
          <w:i/>
          <w:iCs/>
        </w:rPr>
      </w:pPr>
      <w:r w:rsidRPr="009D365C">
        <w:rPr>
          <w:i/>
          <w:iCs/>
        </w:rPr>
        <w:t xml:space="preserve">Influence of congruency and order on </w:t>
      </w:r>
      <w:r w:rsidR="00634FD9">
        <w:rPr>
          <w:i/>
          <w:iCs/>
        </w:rPr>
        <w:t xml:space="preserve">N200 </w:t>
      </w:r>
      <w:r w:rsidRPr="009D365C">
        <w:rPr>
          <w:i/>
          <w:iCs/>
        </w:rPr>
        <w:t xml:space="preserve">amplitude at </w:t>
      </w:r>
      <w:proofErr w:type="spellStart"/>
      <w:r>
        <w:rPr>
          <w:i/>
          <w:iCs/>
        </w:rPr>
        <w:t>F</w:t>
      </w:r>
      <w:r w:rsidRPr="009D365C">
        <w:rPr>
          <w:i/>
          <w:iCs/>
        </w:rPr>
        <w:t>z</w:t>
      </w:r>
      <w:proofErr w:type="spellEnd"/>
      <w:r w:rsidRPr="009D365C">
        <w:rPr>
          <w:i/>
          <w:iCs/>
        </w:rPr>
        <w:t xml:space="preserve"> </w:t>
      </w:r>
    </w:p>
    <w:p w14:paraId="5F481852" w14:textId="77777777" w:rsidR="008A52DE" w:rsidRDefault="008A52DE" w:rsidP="00FE7181"/>
    <w:p w14:paraId="64A03DF0" w14:textId="2D955AB2" w:rsidR="008A52DE" w:rsidRDefault="008A52DE" w:rsidP="00FE7181">
      <w:r w:rsidRPr="008A52DE">
        <w:rPr>
          <w:noProof/>
        </w:rPr>
        <w:drawing>
          <wp:inline distT="0" distB="0" distL="0" distR="0" wp14:anchorId="55C520E6" wp14:editId="40CA55C8">
            <wp:extent cx="5731510" cy="3534410"/>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9"/>
                    <a:stretch>
                      <a:fillRect/>
                    </a:stretch>
                  </pic:blipFill>
                  <pic:spPr>
                    <a:xfrm>
                      <a:off x="0" y="0"/>
                      <a:ext cx="5731510" cy="3534410"/>
                    </a:xfrm>
                    <a:prstGeom prst="rect">
                      <a:avLst/>
                    </a:prstGeom>
                  </pic:spPr>
                </pic:pic>
              </a:graphicData>
            </a:graphic>
          </wp:inline>
        </w:drawing>
      </w:r>
    </w:p>
    <w:p w14:paraId="5B482F9B" w14:textId="339AB28E" w:rsidR="008A52DE" w:rsidRDefault="008A52DE" w:rsidP="008A52DE">
      <w:pPr>
        <w:rPr>
          <w:i/>
          <w:iCs/>
        </w:rPr>
      </w:pPr>
      <w:r w:rsidRPr="009D365C">
        <w:rPr>
          <w:i/>
          <w:iCs/>
        </w:rPr>
        <w:t xml:space="preserve">Note: This figure shows the mean amplitude and standard deviation of all subjects in negative and positive trials divided by congruency at the </w:t>
      </w:r>
      <w:proofErr w:type="spellStart"/>
      <w:r>
        <w:rPr>
          <w:i/>
          <w:iCs/>
        </w:rPr>
        <w:t>F</w:t>
      </w:r>
      <w:r w:rsidRPr="009D365C">
        <w:rPr>
          <w:i/>
          <w:iCs/>
        </w:rPr>
        <w:t>z</w:t>
      </w:r>
      <w:proofErr w:type="spellEnd"/>
      <w:r w:rsidRPr="009D365C">
        <w:rPr>
          <w:i/>
          <w:iCs/>
        </w:rPr>
        <w:t xml:space="preserve"> electrode in the time window between </w:t>
      </w:r>
      <w:r>
        <w:rPr>
          <w:i/>
          <w:iCs/>
        </w:rPr>
        <w:t>180</w:t>
      </w:r>
      <w:r w:rsidRPr="009D365C">
        <w:rPr>
          <w:i/>
          <w:iCs/>
        </w:rPr>
        <w:t xml:space="preserve">ms and </w:t>
      </w:r>
      <w:r>
        <w:rPr>
          <w:i/>
          <w:iCs/>
        </w:rPr>
        <w:t>220</w:t>
      </w:r>
      <w:r w:rsidRPr="009D365C">
        <w:rPr>
          <w:i/>
          <w:iCs/>
        </w:rPr>
        <w:t>ms.</w:t>
      </w:r>
    </w:p>
    <w:p w14:paraId="20FEBF65" w14:textId="77777777" w:rsidR="00D23E53" w:rsidRDefault="00D23E53" w:rsidP="00FE7181"/>
    <w:p w14:paraId="124FFC8A" w14:textId="3B8BA3E2" w:rsidR="005317F8" w:rsidRPr="00453F17" w:rsidRDefault="005317F8" w:rsidP="006C0654">
      <w:pPr>
        <w:pStyle w:val="Heading3"/>
      </w:pPr>
      <w:r w:rsidRPr="00453F17">
        <w:t xml:space="preserve">P3b at </w:t>
      </w:r>
      <w:proofErr w:type="spellStart"/>
      <w:r w:rsidRPr="00453F17">
        <w:t>Pz</w:t>
      </w:r>
      <w:proofErr w:type="spellEnd"/>
      <w:r w:rsidR="008A52DE">
        <w:t>: Main effect of congruency and interaction significant congruent/incongruent in positive trials</w:t>
      </w:r>
    </w:p>
    <w:p w14:paraId="4E19CFCD" w14:textId="77777777" w:rsidR="001B5947" w:rsidRDefault="005317F8" w:rsidP="00FE7181">
      <w:r w:rsidRPr="00FE7181">
        <w:t xml:space="preserve">A two-way ANOVA was performed to analyze the effect of order and congruency on mean amplitude between </w:t>
      </w:r>
      <w:r w:rsidR="00CE53AE">
        <w:t>310</w:t>
      </w:r>
      <w:r w:rsidRPr="00FE7181">
        <w:t xml:space="preserve">ms and </w:t>
      </w:r>
      <w:r w:rsidR="00CE53AE">
        <w:t>370</w:t>
      </w:r>
      <w:r w:rsidRPr="00FE7181">
        <w:t xml:space="preserve">ms post-stimulus at the </w:t>
      </w:r>
      <w:proofErr w:type="spellStart"/>
      <w:r w:rsidR="00CE53AE">
        <w:t>Pz</w:t>
      </w:r>
      <w:proofErr w:type="spellEnd"/>
      <w:r w:rsidRPr="00FE7181">
        <w:t xml:space="preserve"> electrode. There was a statistically significant interaction between the effects of order and congruency (</w:t>
      </w:r>
      <w:proofErr w:type="gramStart"/>
      <w:r w:rsidRPr="00FE7181">
        <w:t>F(</w:t>
      </w:r>
      <w:proofErr w:type="gramEnd"/>
      <w:r w:rsidRPr="00FE7181">
        <w:t xml:space="preserve">1,25) = </w:t>
      </w:r>
      <w:r w:rsidR="00CE53AE">
        <w:t>5.107</w:t>
      </w:r>
      <w:r w:rsidRPr="00FE7181">
        <w:t xml:space="preserve">, p </w:t>
      </w:r>
      <w:r w:rsidR="00CE53AE">
        <w:t>= .033</w:t>
      </w:r>
      <w:r w:rsidRPr="00FE7181">
        <w:t>).</w:t>
      </w:r>
      <w:r>
        <w:t xml:space="preserve"> </w:t>
      </w:r>
      <w:r w:rsidRPr="00FE7181">
        <w:t xml:space="preserve">Simple main effects analysis showed that </w:t>
      </w:r>
      <w:r w:rsidR="00CE53AE">
        <w:t>congruency</w:t>
      </w:r>
      <w:r w:rsidRPr="00FE7181">
        <w:t xml:space="preserve"> has a statistically significant effect on mean amplitude (</w:t>
      </w:r>
      <w:r w:rsidR="00CE53AE">
        <w:t xml:space="preserve">F = 4.665, </w:t>
      </w:r>
      <w:r w:rsidRPr="00FE7181">
        <w:t xml:space="preserve">p </w:t>
      </w:r>
      <w:r w:rsidR="00CE53AE">
        <w:t>= .041</w:t>
      </w:r>
      <w:r w:rsidRPr="00FE7181">
        <w:t>), while congruency does not have a statistically significant main effect (</w:t>
      </w:r>
      <w:r w:rsidR="00CE53AE">
        <w:t xml:space="preserve">F = 0.028, </w:t>
      </w:r>
      <w:r w:rsidRPr="00FE7181">
        <w:t>p = .</w:t>
      </w:r>
      <w:r w:rsidR="00CE53AE">
        <w:t>868</w:t>
      </w:r>
      <w:r w:rsidRPr="00FE7181">
        <w:t>).</w:t>
      </w:r>
      <w:r w:rsidR="009D365C">
        <w:t xml:space="preserve"> </w:t>
      </w:r>
    </w:p>
    <w:p w14:paraId="42C93E92" w14:textId="77777777" w:rsidR="001B5947" w:rsidRDefault="001B5947" w:rsidP="00FE7181"/>
    <w:p w14:paraId="7CAD094C" w14:textId="634F67FC" w:rsidR="005317F8" w:rsidRDefault="009D365C" w:rsidP="00FE7181">
      <w:r>
        <w:t xml:space="preserve">Post-hoc pairwise t-tests </w:t>
      </w:r>
      <w:r w:rsidR="00004423">
        <w:t xml:space="preserve">using Bonferroni correction </w:t>
      </w:r>
      <w:r>
        <w:t xml:space="preserve">showed that </w:t>
      </w:r>
      <w:r w:rsidR="00004423">
        <w:t xml:space="preserve">there was a marginally significant difference between congruent (M = </w:t>
      </w:r>
      <w:r w:rsidR="00004423" w:rsidRPr="00004423">
        <w:t>-0.264</w:t>
      </w:r>
      <w:r w:rsidR="00004423">
        <w:t xml:space="preserve">, SD = </w:t>
      </w:r>
      <w:r w:rsidR="00004423" w:rsidRPr="00004423">
        <w:t>1.360</w:t>
      </w:r>
      <w:r w:rsidR="00004423">
        <w:t xml:space="preserve">) and incongruent (M = </w:t>
      </w:r>
      <w:r w:rsidR="001B5947">
        <w:t>-</w:t>
      </w:r>
      <w:r w:rsidR="00004423" w:rsidRPr="00004423">
        <w:t>1.518</w:t>
      </w:r>
      <w:r w:rsidR="00004423">
        <w:t xml:space="preserve">, SD = </w:t>
      </w:r>
      <w:r w:rsidR="00004423" w:rsidRPr="00004423">
        <w:t>2.197</w:t>
      </w:r>
      <w:r w:rsidR="00004423">
        <w:t>) sounds in positive trials (</w:t>
      </w:r>
      <w:proofErr w:type="gramStart"/>
      <w:r w:rsidR="00004423">
        <w:t>t(</w:t>
      </w:r>
      <w:proofErr w:type="gramEnd"/>
      <w:r w:rsidR="00004423">
        <w:t xml:space="preserve">25) = </w:t>
      </w:r>
      <w:r w:rsidR="00004423" w:rsidRPr="00004423">
        <w:t>2.722</w:t>
      </w:r>
      <w:r w:rsidR="00004423">
        <w:t xml:space="preserve">, p = .07), while no other significant differences were observed. </w:t>
      </w:r>
    </w:p>
    <w:p w14:paraId="5842CCCB" w14:textId="77777777" w:rsidR="009D365C" w:rsidRDefault="009D365C" w:rsidP="00FE7181"/>
    <w:p w14:paraId="0E5C51CE" w14:textId="2EFD96F7" w:rsidR="009D365C" w:rsidRPr="009D365C" w:rsidRDefault="009D365C" w:rsidP="00FE7181">
      <w:pPr>
        <w:rPr>
          <w:b/>
          <w:bCs/>
        </w:rPr>
      </w:pPr>
      <w:r w:rsidRPr="009D365C">
        <w:rPr>
          <w:b/>
          <w:bCs/>
        </w:rPr>
        <w:t>Figure X</w:t>
      </w:r>
    </w:p>
    <w:p w14:paraId="4FB3484B" w14:textId="77777777" w:rsidR="009D365C" w:rsidRDefault="009D365C" w:rsidP="00FE7181"/>
    <w:p w14:paraId="1995FC1B" w14:textId="4101C255" w:rsidR="009D365C" w:rsidRDefault="009D365C" w:rsidP="00FE7181">
      <w:pPr>
        <w:rPr>
          <w:i/>
          <w:iCs/>
        </w:rPr>
      </w:pPr>
      <w:r w:rsidRPr="009D365C">
        <w:rPr>
          <w:i/>
          <w:iCs/>
        </w:rPr>
        <w:t xml:space="preserve">Influence of congruency and order on P3b amplitude at </w:t>
      </w:r>
      <w:proofErr w:type="spellStart"/>
      <w:r w:rsidRPr="009D365C">
        <w:rPr>
          <w:i/>
          <w:iCs/>
        </w:rPr>
        <w:t>Pz</w:t>
      </w:r>
      <w:proofErr w:type="spellEnd"/>
      <w:r w:rsidRPr="009D365C">
        <w:rPr>
          <w:i/>
          <w:iCs/>
        </w:rPr>
        <w:t xml:space="preserve"> </w:t>
      </w:r>
    </w:p>
    <w:p w14:paraId="7B891E5A" w14:textId="77777777" w:rsidR="009D365C" w:rsidRPr="009D365C" w:rsidRDefault="009D365C" w:rsidP="00FE7181">
      <w:pPr>
        <w:rPr>
          <w:i/>
          <w:iCs/>
        </w:rPr>
      </w:pPr>
    </w:p>
    <w:p w14:paraId="440DCD68" w14:textId="4A01764B" w:rsidR="009D365C" w:rsidRDefault="009D365C" w:rsidP="00FE7181">
      <w:r w:rsidRPr="009D365C">
        <w:rPr>
          <w:noProof/>
        </w:rPr>
        <w:lastRenderedPageBreak/>
        <w:drawing>
          <wp:inline distT="0" distB="0" distL="0" distR="0" wp14:anchorId="3523F443" wp14:editId="6F21FE99">
            <wp:extent cx="5731510" cy="3534410"/>
            <wp:effectExtent l="0" t="0" r="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0"/>
                    <a:stretch>
                      <a:fillRect/>
                    </a:stretch>
                  </pic:blipFill>
                  <pic:spPr>
                    <a:xfrm>
                      <a:off x="0" y="0"/>
                      <a:ext cx="5731510" cy="3534410"/>
                    </a:xfrm>
                    <a:prstGeom prst="rect">
                      <a:avLst/>
                    </a:prstGeom>
                  </pic:spPr>
                </pic:pic>
              </a:graphicData>
            </a:graphic>
          </wp:inline>
        </w:drawing>
      </w:r>
    </w:p>
    <w:p w14:paraId="5B382F65" w14:textId="0F0DBB90" w:rsidR="009D365C" w:rsidRDefault="009D365C" w:rsidP="00FE7181">
      <w:pPr>
        <w:rPr>
          <w:i/>
          <w:iCs/>
        </w:rPr>
      </w:pPr>
      <w:r w:rsidRPr="009D365C">
        <w:rPr>
          <w:i/>
          <w:iCs/>
        </w:rPr>
        <w:t xml:space="preserve">Note: This figure shows the mean amplitude and standard deviation of all subjects in negative and positive trials divided by congruency at the </w:t>
      </w:r>
      <w:proofErr w:type="spellStart"/>
      <w:r w:rsidRPr="009D365C">
        <w:rPr>
          <w:i/>
          <w:iCs/>
        </w:rPr>
        <w:t>Pz</w:t>
      </w:r>
      <w:proofErr w:type="spellEnd"/>
      <w:r w:rsidRPr="009D365C">
        <w:rPr>
          <w:i/>
          <w:iCs/>
        </w:rPr>
        <w:t xml:space="preserve"> electrode in the time window between 310ms and 370ms.</w:t>
      </w:r>
    </w:p>
    <w:p w14:paraId="1CE14075" w14:textId="08728460" w:rsidR="00D01847" w:rsidRDefault="00D01847" w:rsidP="00FE7181">
      <w:pPr>
        <w:rPr>
          <w:i/>
          <w:iCs/>
        </w:rPr>
      </w:pPr>
    </w:p>
    <w:p w14:paraId="2C4D0F5F" w14:textId="2EFAE5E8" w:rsidR="00D01847" w:rsidRDefault="00D01847" w:rsidP="00FE7181">
      <w:pPr>
        <w:rPr>
          <w:i/>
          <w:iCs/>
        </w:rPr>
      </w:pPr>
      <w:r w:rsidRPr="00D01847">
        <w:rPr>
          <w:i/>
          <w:iCs/>
          <w:noProof/>
        </w:rPr>
        <w:drawing>
          <wp:inline distT="0" distB="0" distL="0" distR="0" wp14:anchorId="6A52B7BE" wp14:editId="069E7BE3">
            <wp:extent cx="5731510" cy="3614420"/>
            <wp:effectExtent l="0" t="0" r="0" b="5080"/>
            <wp:docPr id="18" name="Picture 1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radar chart&#10;&#10;Description automatically generated"/>
                    <pic:cNvPicPr/>
                  </pic:nvPicPr>
                  <pic:blipFill>
                    <a:blip r:embed="rId11"/>
                    <a:stretch>
                      <a:fillRect/>
                    </a:stretch>
                  </pic:blipFill>
                  <pic:spPr>
                    <a:xfrm>
                      <a:off x="0" y="0"/>
                      <a:ext cx="5731510" cy="3614420"/>
                    </a:xfrm>
                    <a:prstGeom prst="rect">
                      <a:avLst/>
                    </a:prstGeom>
                  </pic:spPr>
                </pic:pic>
              </a:graphicData>
            </a:graphic>
          </wp:inline>
        </w:drawing>
      </w:r>
    </w:p>
    <w:p w14:paraId="08CC5CB5" w14:textId="77777777" w:rsidR="009D365C" w:rsidRPr="009D365C" w:rsidRDefault="009D365C" w:rsidP="00FE7181">
      <w:pPr>
        <w:rPr>
          <w:i/>
          <w:iCs/>
        </w:rPr>
      </w:pPr>
    </w:p>
    <w:p w14:paraId="03A96286" w14:textId="77777777" w:rsidR="006C0654" w:rsidRDefault="006C0654">
      <w:pPr>
        <w:rPr>
          <w:rFonts w:asciiTheme="majorHAnsi" w:eastAsiaTheme="majorEastAsia" w:hAnsiTheme="majorHAnsi" w:cstheme="majorBidi"/>
          <w:color w:val="2F5496" w:themeColor="accent1" w:themeShade="BF"/>
          <w:sz w:val="26"/>
          <w:szCs w:val="26"/>
        </w:rPr>
      </w:pPr>
      <w:r>
        <w:br w:type="page"/>
      </w:r>
    </w:p>
    <w:p w14:paraId="7F23837D" w14:textId="291AC94D" w:rsidR="008615FA" w:rsidRDefault="008615FA" w:rsidP="008615FA">
      <w:pPr>
        <w:pStyle w:val="Heading2"/>
      </w:pPr>
      <w:r w:rsidRPr="00453F17">
        <w:lastRenderedPageBreak/>
        <w:t xml:space="preserve">Analysis </w:t>
      </w:r>
      <w:r w:rsidR="006C0654">
        <w:t>3</w:t>
      </w:r>
      <w:r w:rsidRPr="00453F17">
        <w:t xml:space="preserve">: </w:t>
      </w:r>
      <w:r w:rsidR="004C1DF6">
        <w:t>Temporal</w:t>
      </w:r>
      <w:r>
        <w:t xml:space="preserve"> proximity</w:t>
      </w:r>
    </w:p>
    <w:p w14:paraId="10785922" w14:textId="77777777" w:rsidR="008615FA" w:rsidRDefault="008615FA" w:rsidP="008615FA">
      <w:pPr>
        <w:rPr>
          <w:b/>
          <w:bCs/>
        </w:rPr>
      </w:pPr>
    </w:p>
    <w:p w14:paraId="7400379A" w14:textId="7EB2DD6E" w:rsidR="008615FA" w:rsidRDefault="006C0654" w:rsidP="008615FA">
      <w:pPr>
        <w:rPr>
          <w:b/>
          <w:bCs/>
        </w:rPr>
      </w:pPr>
      <w:r>
        <w:rPr>
          <w:b/>
          <w:bCs/>
        </w:rPr>
        <w:t xml:space="preserve">OVERVIEW – </w:t>
      </w:r>
      <w:r w:rsidR="008615FA">
        <w:rPr>
          <w:b/>
          <w:bCs/>
        </w:rPr>
        <w:t xml:space="preserve">Tests that were performed: </w:t>
      </w:r>
    </w:p>
    <w:p w14:paraId="47620F5F" w14:textId="0BE54A9C" w:rsidR="008615FA" w:rsidRPr="00784670" w:rsidRDefault="008615FA" w:rsidP="008615FA">
      <w:pPr>
        <w:pStyle w:val="ListParagraph"/>
        <w:numPr>
          <w:ilvl w:val="0"/>
          <w:numId w:val="1"/>
        </w:numPr>
      </w:pPr>
      <w:r w:rsidRPr="00784670">
        <w:t xml:space="preserve">N1 at </w:t>
      </w:r>
      <w:proofErr w:type="spellStart"/>
      <w:r w:rsidRPr="00784670">
        <w:t>Fz</w:t>
      </w:r>
      <w:proofErr w:type="spellEnd"/>
      <w:r w:rsidRPr="00784670">
        <w:t xml:space="preserve">, </w:t>
      </w:r>
      <w:proofErr w:type="spellStart"/>
      <w:r w:rsidRPr="00784670">
        <w:t>Cz</w:t>
      </w:r>
      <w:proofErr w:type="spellEnd"/>
      <w:r w:rsidRPr="00784670">
        <w:t xml:space="preserve"> </w:t>
      </w:r>
      <w:r w:rsidR="00D23E53">
        <w:t>(nothing to report)</w:t>
      </w:r>
    </w:p>
    <w:p w14:paraId="17F4963E" w14:textId="3D1B8287" w:rsidR="008615FA" w:rsidRPr="00784670" w:rsidRDefault="00634FD9" w:rsidP="008615FA">
      <w:pPr>
        <w:pStyle w:val="ListParagraph"/>
        <w:numPr>
          <w:ilvl w:val="0"/>
          <w:numId w:val="1"/>
        </w:numPr>
      </w:pPr>
      <w:r>
        <w:t xml:space="preserve">N200 </w:t>
      </w:r>
      <w:r w:rsidR="008615FA" w:rsidRPr="00784670">
        <w:t xml:space="preserve">at </w:t>
      </w:r>
      <w:proofErr w:type="spellStart"/>
      <w:r w:rsidR="008615FA" w:rsidRPr="00784670">
        <w:t>Fz</w:t>
      </w:r>
      <w:proofErr w:type="spellEnd"/>
    </w:p>
    <w:p w14:paraId="1D347D20" w14:textId="43F0E070" w:rsidR="008615FA" w:rsidRPr="00784670" w:rsidRDefault="008615FA" w:rsidP="008615FA">
      <w:pPr>
        <w:pStyle w:val="ListParagraph"/>
        <w:numPr>
          <w:ilvl w:val="0"/>
          <w:numId w:val="1"/>
        </w:numPr>
      </w:pPr>
      <w:r w:rsidRPr="00784670">
        <w:t xml:space="preserve">P3a at </w:t>
      </w:r>
      <w:proofErr w:type="spellStart"/>
      <w:r w:rsidRPr="00784670">
        <w:t>Fz</w:t>
      </w:r>
      <w:proofErr w:type="spellEnd"/>
      <w:r w:rsidR="00284942">
        <w:t xml:space="preserve"> (nothing to report)</w:t>
      </w:r>
    </w:p>
    <w:p w14:paraId="01B0FBBC" w14:textId="77777777" w:rsidR="008615FA" w:rsidRPr="00784670" w:rsidRDefault="008615FA" w:rsidP="008615FA">
      <w:pPr>
        <w:pStyle w:val="ListParagraph"/>
        <w:numPr>
          <w:ilvl w:val="0"/>
          <w:numId w:val="1"/>
        </w:numPr>
      </w:pPr>
      <w:r w:rsidRPr="00784670">
        <w:t xml:space="preserve">P3b at </w:t>
      </w:r>
      <w:proofErr w:type="spellStart"/>
      <w:r w:rsidRPr="00784670">
        <w:t>Pz</w:t>
      </w:r>
      <w:proofErr w:type="spellEnd"/>
    </w:p>
    <w:p w14:paraId="3D6B6135" w14:textId="6801368B" w:rsidR="00E925FA" w:rsidRDefault="00E925FA" w:rsidP="00FE7181">
      <w:pPr>
        <w:rPr>
          <w:lang w:val="es-ES"/>
        </w:rPr>
      </w:pPr>
    </w:p>
    <w:p w14:paraId="40255B82" w14:textId="132F74BA" w:rsidR="00E925FA" w:rsidRDefault="00634FD9" w:rsidP="006C0654">
      <w:pPr>
        <w:pStyle w:val="Heading3"/>
      </w:pPr>
      <w:r>
        <w:t xml:space="preserve">N200 </w:t>
      </w:r>
      <w:r w:rsidR="00D23E53" w:rsidRPr="00411627">
        <w:t xml:space="preserve">at </w:t>
      </w:r>
      <w:proofErr w:type="spellStart"/>
      <w:r w:rsidR="00D23E53" w:rsidRPr="00411627">
        <w:t>Fz</w:t>
      </w:r>
      <w:proofErr w:type="spellEnd"/>
      <w:r w:rsidR="00D23E53" w:rsidRPr="00411627">
        <w:t xml:space="preserve">: </w:t>
      </w:r>
      <w:r>
        <w:t xml:space="preserve">N200 </w:t>
      </w:r>
      <w:r w:rsidR="00411627">
        <w:t>amplitude depends on temporal proximity</w:t>
      </w:r>
    </w:p>
    <w:p w14:paraId="457EEB77" w14:textId="311C20CE" w:rsidR="00411627" w:rsidRDefault="00411627" w:rsidP="00FE7181">
      <w:pPr>
        <w:rPr>
          <w:b/>
          <w:bCs/>
        </w:rPr>
      </w:pPr>
    </w:p>
    <w:p w14:paraId="25590F66" w14:textId="4DD8426E" w:rsidR="00945996" w:rsidRDefault="00945996" w:rsidP="00945996">
      <w:r w:rsidRPr="00FE7181">
        <w:t xml:space="preserve">A </w:t>
      </w:r>
      <w:r>
        <w:t>one</w:t>
      </w:r>
      <w:r w:rsidRPr="00FE7181">
        <w:t xml:space="preserve">-way ANOVA was performed to analyze the effect of </w:t>
      </w:r>
      <w:r>
        <w:t>temporal proximity between BP and sound</w:t>
      </w:r>
      <w:r w:rsidRPr="00FE7181">
        <w:t xml:space="preserve"> on mean amplitude between </w:t>
      </w:r>
      <w:r>
        <w:t>180</w:t>
      </w:r>
      <w:r w:rsidRPr="00FE7181">
        <w:t xml:space="preserve">ms and </w:t>
      </w:r>
      <w:r>
        <w:t>220</w:t>
      </w:r>
      <w:r w:rsidRPr="00FE7181">
        <w:t xml:space="preserve">ms post-stimulus at the </w:t>
      </w:r>
      <w:proofErr w:type="spellStart"/>
      <w:r>
        <w:t>Fz</w:t>
      </w:r>
      <w:proofErr w:type="spellEnd"/>
      <w:r w:rsidRPr="00FE7181">
        <w:t xml:space="preserve"> electrode. Simple main effects analysis showed that </w:t>
      </w:r>
      <w:r>
        <w:t>temporal proximity</w:t>
      </w:r>
      <w:r w:rsidRPr="00FE7181">
        <w:t xml:space="preserve"> has a statistically significant effect on mean amplitude (</w:t>
      </w:r>
      <w:proofErr w:type="gramStart"/>
      <w:r>
        <w:t>F(</w:t>
      </w:r>
      <w:proofErr w:type="gramEnd"/>
      <w:r>
        <w:t xml:space="preserve">3,75) = </w:t>
      </w:r>
      <w:r w:rsidRPr="00945996">
        <w:t>28.697</w:t>
      </w:r>
      <w:r>
        <w:t xml:space="preserve">, </w:t>
      </w:r>
      <w:r w:rsidRPr="00FE7181">
        <w:t xml:space="preserve">p </w:t>
      </w:r>
      <w:r>
        <w:t>&lt; .001</w:t>
      </w:r>
      <w:r w:rsidRPr="00FE7181">
        <w:t>), while congruency does not have a statistically significant main effect (</w:t>
      </w:r>
      <w:r>
        <w:t xml:space="preserve">F = 0.028, </w:t>
      </w:r>
      <w:r w:rsidRPr="00FE7181">
        <w:t>p = .</w:t>
      </w:r>
      <w:r>
        <w:t>868</w:t>
      </w:r>
      <w:r w:rsidRPr="00FE7181">
        <w:t>).</w:t>
      </w:r>
      <w:r>
        <w:t xml:space="preserve"> </w:t>
      </w:r>
    </w:p>
    <w:p w14:paraId="7C796454" w14:textId="580AD9B5" w:rsidR="006A2CF9" w:rsidRDefault="006A2CF9" w:rsidP="00945996"/>
    <w:p w14:paraId="334EE3E0" w14:textId="7CE5DE86" w:rsidR="006A2CF9" w:rsidRDefault="00AA5154" w:rsidP="00945996">
      <w:r>
        <w:t xml:space="preserve">Post-hoc t-tests with Bonferroni corrections showed that </w:t>
      </w:r>
      <w:r w:rsidR="00820889">
        <w:t xml:space="preserve">the difference between TW1 (M = </w:t>
      </w:r>
      <w:r w:rsidR="00820889" w:rsidRPr="00820889">
        <w:t>-3.236</w:t>
      </w:r>
      <w:r w:rsidR="00820889">
        <w:t xml:space="preserve">, SD = </w:t>
      </w:r>
      <w:r w:rsidR="00820889" w:rsidRPr="00820889">
        <w:t>2.381</w:t>
      </w:r>
      <w:r w:rsidR="00820889">
        <w:t xml:space="preserve">) and TW2 (M = </w:t>
      </w:r>
      <w:r w:rsidR="00820889" w:rsidRPr="00820889">
        <w:t>-2.069</w:t>
      </w:r>
      <w:r w:rsidR="00820889">
        <w:t>, SD =</w:t>
      </w:r>
      <w:r w:rsidR="00820889" w:rsidRPr="00820889">
        <w:t xml:space="preserve"> 2.230</w:t>
      </w:r>
      <w:r w:rsidR="00820889">
        <w:t xml:space="preserve">) is not significant (t(25) = -2.415, p = .140), the difference between TW2 and TW3 (M = </w:t>
      </w:r>
      <w:r w:rsidR="00820889" w:rsidRPr="00820889">
        <w:t>-0.315</w:t>
      </w:r>
      <w:r w:rsidR="00820889">
        <w:t>,</w:t>
      </w:r>
      <w:r w:rsidR="00820889" w:rsidRPr="00820889">
        <w:t xml:space="preserve"> </w:t>
      </w:r>
      <w:r w:rsidR="00820889">
        <w:t>SD =</w:t>
      </w:r>
      <w:r w:rsidR="00820889" w:rsidRPr="00820889">
        <w:t xml:space="preserve"> 1.741</w:t>
      </w:r>
      <w:r w:rsidR="00820889">
        <w:t xml:space="preserve">) is significant (t = -5.180, p &lt; .001), and the difference between TW3 and TW4 (M = </w:t>
      </w:r>
      <w:r w:rsidR="00820889" w:rsidRPr="00820889">
        <w:t>0.951</w:t>
      </w:r>
      <w:r w:rsidR="00820889">
        <w:t>, SD</w:t>
      </w:r>
      <w:r w:rsidR="00820889" w:rsidRPr="00820889">
        <w:t xml:space="preserve"> </w:t>
      </w:r>
      <w:r w:rsidR="00820889">
        <w:t>=</w:t>
      </w:r>
      <w:r w:rsidR="00820889" w:rsidRPr="00820889">
        <w:t xml:space="preserve">  2.121</w:t>
      </w:r>
      <w:r w:rsidR="00820889">
        <w:t xml:space="preserve">) is not significant (t = -2.705, p = .073). </w:t>
      </w:r>
    </w:p>
    <w:p w14:paraId="5CB5FD0B" w14:textId="77777777" w:rsidR="00BF5235" w:rsidRDefault="00BF5235" w:rsidP="00945996">
      <w:pPr>
        <w:rPr>
          <w:b/>
          <w:bCs/>
        </w:rPr>
      </w:pPr>
    </w:p>
    <w:p w14:paraId="1996C141" w14:textId="35F6EB84" w:rsidR="00BF5235" w:rsidRPr="00BF5235" w:rsidRDefault="00BF5235" w:rsidP="00945996">
      <w:pPr>
        <w:rPr>
          <w:b/>
          <w:bCs/>
        </w:rPr>
      </w:pPr>
      <w:r w:rsidRPr="00BF5235">
        <w:rPr>
          <w:b/>
          <w:bCs/>
        </w:rPr>
        <w:t>Figure X</w:t>
      </w:r>
    </w:p>
    <w:p w14:paraId="43B0A910" w14:textId="6B52ABFE" w:rsidR="00BF5235" w:rsidRDefault="00BF5235" w:rsidP="00945996"/>
    <w:p w14:paraId="5D9D1FAA" w14:textId="249DCC5C" w:rsidR="00BF5235" w:rsidRDefault="00BF5235" w:rsidP="00945996">
      <w:pPr>
        <w:rPr>
          <w:i/>
          <w:iCs/>
        </w:rPr>
      </w:pPr>
      <w:r w:rsidRPr="00BF5235">
        <w:rPr>
          <w:i/>
          <w:iCs/>
        </w:rPr>
        <w:t xml:space="preserve">Amplitude of </w:t>
      </w:r>
      <w:r w:rsidR="00634FD9">
        <w:rPr>
          <w:i/>
          <w:iCs/>
        </w:rPr>
        <w:t xml:space="preserve">N200 </w:t>
      </w:r>
      <w:r w:rsidRPr="00BF5235">
        <w:rPr>
          <w:i/>
          <w:iCs/>
        </w:rPr>
        <w:t>depends on temporal proximity between BP and sound</w:t>
      </w:r>
    </w:p>
    <w:p w14:paraId="04055CBB" w14:textId="77777777" w:rsidR="00BF5235" w:rsidRPr="00BF5235" w:rsidRDefault="00BF5235" w:rsidP="00945996">
      <w:pPr>
        <w:rPr>
          <w:i/>
          <w:iCs/>
        </w:rPr>
      </w:pPr>
    </w:p>
    <w:p w14:paraId="2B254B07" w14:textId="294786B4" w:rsidR="00BF5235" w:rsidRDefault="00BF5235" w:rsidP="00945996">
      <w:r w:rsidRPr="00BF5235">
        <w:rPr>
          <w:noProof/>
        </w:rPr>
        <w:drawing>
          <wp:inline distT="0" distB="0" distL="0" distR="0" wp14:anchorId="4929BBFB" wp14:editId="1A14C147">
            <wp:extent cx="5731510" cy="353441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2"/>
                    <a:stretch>
                      <a:fillRect/>
                    </a:stretch>
                  </pic:blipFill>
                  <pic:spPr>
                    <a:xfrm>
                      <a:off x="0" y="0"/>
                      <a:ext cx="5731510" cy="3534410"/>
                    </a:xfrm>
                    <a:prstGeom prst="rect">
                      <a:avLst/>
                    </a:prstGeom>
                  </pic:spPr>
                </pic:pic>
              </a:graphicData>
            </a:graphic>
          </wp:inline>
        </w:drawing>
      </w:r>
    </w:p>
    <w:p w14:paraId="38076CED" w14:textId="2C0F8FDF" w:rsidR="00BF5235" w:rsidRDefault="00BF5235" w:rsidP="00945996"/>
    <w:p w14:paraId="4A181520" w14:textId="585DE2B4" w:rsidR="00331C69" w:rsidRDefault="00BF5235" w:rsidP="00945996">
      <w:pPr>
        <w:rPr>
          <w:i/>
          <w:iCs/>
        </w:rPr>
      </w:pPr>
      <w:r w:rsidRPr="00BF5235">
        <w:rPr>
          <w:i/>
          <w:iCs/>
        </w:rPr>
        <w:lastRenderedPageBreak/>
        <w:t>Note:</w:t>
      </w:r>
      <w:r>
        <w:rPr>
          <w:i/>
          <w:iCs/>
        </w:rPr>
        <w:t xml:space="preserve"> This plot shows the mean amplitude of the </w:t>
      </w:r>
      <w:r w:rsidR="00634FD9">
        <w:rPr>
          <w:i/>
          <w:iCs/>
        </w:rPr>
        <w:t xml:space="preserve">N200 </w:t>
      </w:r>
      <w:r>
        <w:rPr>
          <w:i/>
          <w:iCs/>
        </w:rPr>
        <w:t xml:space="preserve">across subjects and different time windows. A linear regression is fitted to the data.  </w:t>
      </w:r>
    </w:p>
    <w:p w14:paraId="2E525632" w14:textId="77777777" w:rsidR="00331C69" w:rsidRDefault="00331C69" w:rsidP="00945996">
      <w:pPr>
        <w:rPr>
          <w:i/>
          <w:iCs/>
        </w:rPr>
      </w:pPr>
    </w:p>
    <w:p w14:paraId="369D719E" w14:textId="77777777" w:rsidR="00331C69" w:rsidRPr="00331C69" w:rsidRDefault="00331C69" w:rsidP="00945996">
      <w:pPr>
        <w:rPr>
          <w:b/>
          <w:bCs/>
        </w:rPr>
      </w:pPr>
      <w:r w:rsidRPr="00331C69">
        <w:rPr>
          <w:b/>
          <w:bCs/>
        </w:rPr>
        <w:t>Figure X</w:t>
      </w:r>
    </w:p>
    <w:p w14:paraId="4FFCBF01" w14:textId="0327CAE2" w:rsidR="00331C69" w:rsidRDefault="00331C69" w:rsidP="00945996">
      <w:pPr>
        <w:rPr>
          <w:i/>
          <w:iCs/>
        </w:rPr>
      </w:pPr>
    </w:p>
    <w:p w14:paraId="289EE9D7" w14:textId="5F4352FE" w:rsidR="00331C69" w:rsidRDefault="001E3E15" w:rsidP="00945996">
      <w:pPr>
        <w:rPr>
          <w:i/>
          <w:iCs/>
        </w:rPr>
      </w:pPr>
      <w:r>
        <w:rPr>
          <w:i/>
          <w:iCs/>
        </w:rPr>
        <w:t xml:space="preserve">ERPs of different time windows at </w:t>
      </w:r>
      <w:proofErr w:type="spellStart"/>
      <w:r>
        <w:rPr>
          <w:i/>
          <w:iCs/>
        </w:rPr>
        <w:t>Fz</w:t>
      </w:r>
      <w:proofErr w:type="spellEnd"/>
      <w:r>
        <w:rPr>
          <w:i/>
          <w:iCs/>
        </w:rPr>
        <w:t xml:space="preserve"> electrode</w:t>
      </w:r>
      <w:r w:rsidR="009C5D9B">
        <w:rPr>
          <w:i/>
          <w:iCs/>
        </w:rPr>
        <w:t xml:space="preserve"> and scalp distributions in the N200 range</w:t>
      </w:r>
    </w:p>
    <w:p w14:paraId="6C0F18FA" w14:textId="05F90778" w:rsidR="00BF5235" w:rsidRPr="00BF5235" w:rsidRDefault="00331C69" w:rsidP="00945996">
      <w:pPr>
        <w:rPr>
          <w:i/>
          <w:iCs/>
        </w:rPr>
      </w:pPr>
      <w:r w:rsidRPr="00331C69">
        <w:rPr>
          <w:i/>
          <w:iCs/>
          <w:noProof/>
        </w:rPr>
        <w:drawing>
          <wp:inline distT="0" distB="0" distL="0" distR="0" wp14:anchorId="4146F67B" wp14:editId="760D9C08">
            <wp:extent cx="5731510" cy="2937510"/>
            <wp:effectExtent l="0" t="0" r="0"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3"/>
                    <a:stretch>
                      <a:fillRect/>
                    </a:stretch>
                  </pic:blipFill>
                  <pic:spPr>
                    <a:xfrm>
                      <a:off x="0" y="0"/>
                      <a:ext cx="5731510" cy="2937510"/>
                    </a:xfrm>
                    <a:prstGeom prst="rect">
                      <a:avLst/>
                    </a:prstGeom>
                  </pic:spPr>
                </pic:pic>
              </a:graphicData>
            </a:graphic>
          </wp:inline>
        </w:drawing>
      </w:r>
      <w:r w:rsidR="00BF5235" w:rsidRPr="00BF5235">
        <w:rPr>
          <w:i/>
          <w:iCs/>
        </w:rPr>
        <w:t xml:space="preserve"> </w:t>
      </w:r>
    </w:p>
    <w:p w14:paraId="3866D192" w14:textId="77777777" w:rsidR="009C5D9B" w:rsidRDefault="009C5D9B" w:rsidP="00945996">
      <w:pPr>
        <w:rPr>
          <w:i/>
          <w:iCs/>
        </w:rPr>
      </w:pPr>
    </w:p>
    <w:p w14:paraId="3D2D42E5" w14:textId="78D9704A" w:rsidR="009C5D9B" w:rsidRDefault="009C5D9B" w:rsidP="00945996">
      <w:pPr>
        <w:rPr>
          <w:i/>
          <w:iCs/>
        </w:rPr>
      </w:pPr>
      <w:r w:rsidRPr="009C5D9B">
        <w:rPr>
          <w:i/>
          <w:iCs/>
          <w:noProof/>
        </w:rPr>
        <w:drawing>
          <wp:inline distT="0" distB="0" distL="0" distR="0" wp14:anchorId="48B5C86F" wp14:editId="084551E0">
            <wp:extent cx="4319876" cy="335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030" cy="3355248"/>
                    </a:xfrm>
                    <a:prstGeom prst="rect">
                      <a:avLst/>
                    </a:prstGeom>
                  </pic:spPr>
                </pic:pic>
              </a:graphicData>
            </a:graphic>
          </wp:inline>
        </w:drawing>
      </w:r>
    </w:p>
    <w:p w14:paraId="64B07958" w14:textId="035CE19B" w:rsidR="00945996" w:rsidRPr="001E3E15" w:rsidRDefault="001E3E15" w:rsidP="00945996">
      <w:pPr>
        <w:rPr>
          <w:i/>
          <w:iCs/>
        </w:rPr>
      </w:pPr>
      <w:r>
        <w:rPr>
          <w:i/>
          <w:iCs/>
        </w:rPr>
        <w:t>Note: This figure shows</w:t>
      </w:r>
      <w:r w:rsidR="009C5D9B">
        <w:rPr>
          <w:i/>
          <w:iCs/>
        </w:rPr>
        <w:t xml:space="preserve"> (at the top)</w:t>
      </w:r>
      <w:r>
        <w:rPr>
          <w:i/>
          <w:iCs/>
        </w:rPr>
        <w:t xml:space="preserve"> the ERPs of the different levels of the factor temporal proximity at the </w:t>
      </w:r>
      <w:proofErr w:type="spellStart"/>
      <w:r>
        <w:rPr>
          <w:i/>
          <w:iCs/>
        </w:rPr>
        <w:t>Fz</w:t>
      </w:r>
      <w:proofErr w:type="spellEnd"/>
      <w:r>
        <w:rPr>
          <w:i/>
          <w:iCs/>
        </w:rPr>
        <w:t xml:space="preserve"> electrode. The temporal range of the N200 is highlighted. </w:t>
      </w:r>
      <w:r w:rsidR="009C5D9B">
        <w:rPr>
          <w:i/>
          <w:iCs/>
        </w:rPr>
        <w:t xml:space="preserve">Further down, it shows the scalp distributions in the different conditions and the differences between TW1 and TW2, and between TW3 and TW4, respectively. </w:t>
      </w:r>
    </w:p>
    <w:p w14:paraId="4AB7CD8C" w14:textId="77777777" w:rsidR="001E3E15" w:rsidRDefault="001E3E15" w:rsidP="00945996">
      <w:pPr>
        <w:rPr>
          <w:b/>
          <w:bCs/>
        </w:rPr>
      </w:pPr>
    </w:p>
    <w:p w14:paraId="7314E3F9" w14:textId="425B7C2E" w:rsidR="00945996" w:rsidRPr="00DB5C58" w:rsidRDefault="00945996" w:rsidP="00945996">
      <w:pPr>
        <w:rPr>
          <w:b/>
          <w:bCs/>
        </w:rPr>
      </w:pPr>
      <w:r w:rsidRPr="00DB5C58">
        <w:rPr>
          <w:b/>
          <w:bCs/>
        </w:rPr>
        <w:t xml:space="preserve">Table </w:t>
      </w:r>
      <w:r w:rsidR="00DB5C58" w:rsidRPr="00DB5C58">
        <w:rPr>
          <w:b/>
          <w:bCs/>
        </w:rPr>
        <w:t>X</w:t>
      </w:r>
    </w:p>
    <w:p w14:paraId="5DE57291" w14:textId="46692028" w:rsidR="00945996" w:rsidRDefault="00945996" w:rsidP="00945996"/>
    <w:p w14:paraId="4A03858F" w14:textId="3518D7F2" w:rsidR="00945996" w:rsidRPr="00DB5C58" w:rsidRDefault="00DB5C58" w:rsidP="00945996">
      <w:pPr>
        <w:rPr>
          <w:i/>
          <w:iCs/>
        </w:rPr>
      </w:pPr>
      <w:r w:rsidRPr="00DB5C58">
        <w:rPr>
          <w:i/>
          <w:iCs/>
        </w:rPr>
        <w:t xml:space="preserve">Post-hoc tests studying the effect of temporal proximity on </w:t>
      </w:r>
      <w:r w:rsidR="00634FD9">
        <w:rPr>
          <w:i/>
          <w:iCs/>
        </w:rPr>
        <w:t xml:space="preserve">N200 </w:t>
      </w:r>
      <w:r w:rsidRPr="00DB5C58">
        <w:rPr>
          <w:i/>
          <w:iCs/>
        </w:rPr>
        <w:t xml:space="preserve">amplitudes at </w:t>
      </w:r>
      <w:proofErr w:type="spellStart"/>
      <w:r w:rsidRPr="00DB5C58">
        <w:rPr>
          <w:i/>
          <w:iCs/>
        </w:rPr>
        <w:t>Fz</w:t>
      </w:r>
      <w:proofErr w:type="spellEnd"/>
    </w:p>
    <w:p w14:paraId="0060C95A" w14:textId="1C192630" w:rsidR="00DB5C58" w:rsidRDefault="00DB5C58" w:rsidP="0094599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DB5C58" w:rsidRPr="00DB5C58" w14:paraId="698454F7" w14:textId="77777777" w:rsidTr="00DB5C58">
        <w:tc>
          <w:tcPr>
            <w:tcW w:w="1803" w:type="dxa"/>
            <w:tcBorders>
              <w:top w:val="single" w:sz="4" w:space="0" w:color="auto"/>
              <w:bottom w:val="single" w:sz="4" w:space="0" w:color="auto"/>
            </w:tcBorders>
          </w:tcPr>
          <w:p w14:paraId="58A2F685" w14:textId="675A94CF" w:rsidR="00DB5C58" w:rsidRPr="00DB5C58" w:rsidRDefault="00DB5C58" w:rsidP="00B5532E">
            <w:r w:rsidRPr="00DB5C58">
              <w:t>Group</w:t>
            </w:r>
            <w:r>
              <w:t xml:space="preserve"> </w:t>
            </w:r>
            <w:r w:rsidRPr="00DB5C58">
              <w:t>1</w:t>
            </w:r>
          </w:p>
        </w:tc>
        <w:tc>
          <w:tcPr>
            <w:tcW w:w="1803" w:type="dxa"/>
            <w:tcBorders>
              <w:top w:val="single" w:sz="4" w:space="0" w:color="auto"/>
              <w:bottom w:val="single" w:sz="4" w:space="0" w:color="auto"/>
            </w:tcBorders>
          </w:tcPr>
          <w:p w14:paraId="7ED82B2C" w14:textId="190BBB78" w:rsidR="00DB5C58" w:rsidRPr="00DB5C58" w:rsidRDefault="00DB5C58" w:rsidP="00B5532E">
            <w:r w:rsidRPr="00DB5C58">
              <w:t>Group</w:t>
            </w:r>
            <w:r>
              <w:t xml:space="preserve"> </w:t>
            </w:r>
            <w:r w:rsidRPr="00DB5C58">
              <w:t>2</w:t>
            </w:r>
          </w:p>
        </w:tc>
        <w:tc>
          <w:tcPr>
            <w:tcW w:w="1803" w:type="dxa"/>
            <w:tcBorders>
              <w:top w:val="single" w:sz="4" w:space="0" w:color="auto"/>
              <w:bottom w:val="single" w:sz="4" w:space="0" w:color="auto"/>
            </w:tcBorders>
          </w:tcPr>
          <w:p w14:paraId="45FD358A" w14:textId="77777777" w:rsidR="00DB5C58" w:rsidRPr="00DB5C58" w:rsidRDefault="00DB5C58" w:rsidP="00B5532E">
            <w:r w:rsidRPr="00DB5C58">
              <w:t>t-statistic</w:t>
            </w:r>
          </w:p>
        </w:tc>
        <w:tc>
          <w:tcPr>
            <w:tcW w:w="1803" w:type="dxa"/>
            <w:tcBorders>
              <w:top w:val="single" w:sz="4" w:space="0" w:color="auto"/>
              <w:bottom w:val="single" w:sz="4" w:space="0" w:color="auto"/>
            </w:tcBorders>
          </w:tcPr>
          <w:p w14:paraId="1DFBC108" w14:textId="77777777" w:rsidR="00DB5C58" w:rsidRPr="00DB5C58" w:rsidRDefault="00DB5C58" w:rsidP="00B5532E">
            <w:r w:rsidRPr="00DB5C58">
              <w:t>df</w:t>
            </w:r>
          </w:p>
        </w:tc>
        <w:tc>
          <w:tcPr>
            <w:tcW w:w="1804" w:type="dxa"/>
            <w:tcBorders>
              <w:top w:val="single" w:sz="4" w:space="0" w:color="auto"/>
              <w:bottom w:val="single" w:sz="4" w:space="0" w:color="auto"/>
            </w:tcBorders>
          </w:tcPr>
          <w:p w14:paraId="5E2917D6" w14:textId="0FE7B6DB" w:rsidR="00DB5C58" w:rsidRPr="00DB5C58" w:rsidRDefault="00DB5C58" w:rsidP="00B5532E">
            <w:proofErr w:type="spellStart"/>
            <w:proofErr w:type="gramStart"/>
            <w:r>
              <w:t>adj.p</w:t>
            </w:r>
            <w:proofErr w:type="spellEnd"/>
            <w:proofErr w:type="gramEnd"/>
          </w:p>
        </w:tc>
      </w:tr>
      <w:tr w:rsidR="00DB5C58" w:rsidRPr="00DB5C58" w14:paraId="2A101A74" w14:textId="77777777" w:rsidTr="00DB5C58">
        <w:tc>
          <w:tcPr>
            <w:tcW w:w="1803" w:type="dxa"/>
            <w:tcBorders>
              <w:top w:val="single" w:sz="4" w:space="0" w:color="auto"/>
            </w:tcBorders>
          </w:tcPr>
          <w:p w14:paraId="14BC7AF9" w14:textId="77777777" w:rsidR="00DB5C58" w:rsidRPr="00DB5C58" w:rsidRDefault="00DB5C58" w:rsidP="00B5532E">
            <w:r w:rsidRPr="00DB5C58">
              <w:t>TW1</w:t>
            </w:r>
          </w:p>
        </w:tc>
        <w:tc>
          <w:tcPr>
            <w:tcW w:w="1803" w:type="dxa"/>
            <w:tcBorders>
              <w:top w:val="single" w:sz="4" w:space="0" w:color="auto"/>
            </w:tcBorders>
          </w:tcPr>
          <w:p w14:paraId="1DC663DF" w14:textId="77777777" w:rsidR="00DB5C58" w:rsidRPr="00DB5C58" w:rsidRDefault="00DB5C58" w:rsidP="00B5532E">
            <w:r w:rsidRPr="00DB5C58">
              <w:t>TW2</w:t>
            </w:r>
          </w:p>
        </w:tc>
        <w:tc>
          <w:tcPr>
            <w:tcW w:w="1803" w:type="dxa"/>
            <w:tcBorders>
              <w:top w:val="single" w:sz="4" w:space="0" w:color="auto"/>
            </w:tcBorders>
          </w:tcPr>
          <w:p w14:paraId="5EF22B71" w14:textId="48597980" w:rsidR="00DB5C58" w:rsidRPr="00DB5C58" w:rsidRDefault="00DB5C58" w:rsidP="00B5532E">
            <w:r w:rsidRPr="00DB5C58">
              <w:t>-2.415</w:t>
            </w:r>
          </w:p>
        </w:tc>
        <w:tc>
          <w:tcPr>
            <w:tcW w:w="1803" w:type="dxa"/>
            <w:tcBorders>
              <w:top w:val="single" w:sz="4" w:space="0" w:color="auto"/>
            </w:tcBorders>
          </w:tcPr>
          <w:p w14:paraId="0B796831" w14:textId="77777777" w:rsidR="00DB5C58" w:rsidRPr="00DB5C58" w:rsidRDefault="00DB5C58" w:rsidP="00B5532E">
            <w:r w:rsidRPr="00DB5C58">
              <w:t>25</w:t>
            </w:r>
          </w:p>
        </w:tc>
        <w:tc>
          <w:tcPr>
            <w:tcW w:w="1804" w:type="dxa"/>
            <w:tcBorders>
              <w:top w:val="single" w:sz="4" w:space="0" w:color="auto"/>
            </w:tcBorders>
          </w:tcPr>
          <w:p w14:paraId="4B9EE6FB" w14:textId="42AC5B47" w:rsidR="00DB5C58" w:rsidRPr="00DB5C58" w:rsidRDefault="00E2115A" w:rsidP="00B5532E">
            <w:r>
              <w:t>.</w:t>
            </w:r>
            <w:r w:rsidR="00DB5C58" w:rsidRPr="00DB5C58">
              <w:t>140</w:t>
            </w:r>
          </w:p>
        </w:tc>
      </w:tr>
      <w:tr w:rsidR="00DB5C58" w:rsidRPr="00DB5C58" w14:paraId="30C51202" w14:textId="77777777" w:rsidTr="00DB5C58">
        <w:tc>
          <w:tcPr>
            <w:tcW w:w="1803" w:type="dxa"/>
          </w:tcPr>
          <w:p w14:paraId="46D3A3DD" w14:textId="77777777" w:rsidR="00DB5C58" w:rsidRPr="00DB5C58" w:rsidRDefault="00DB5C58" w:rsidP="00B5532E">
            <w:r w:rsidRPr="00DB5C58">
              <w:t>TW1</w:t>
            </w:r>
          </w:p>
        </w:tc>
        <w:tc>
          <w:tcPr>
            <w:tcW w:w="1803" w:type="dxa"/>
          </w:tcPr>
          <w:p w14:paraId="40423951" w14:textId="77777777" w:rsidR="00DB5C58" w:rsidRPr="00DB5C58" w:rsidRDefault="00DB5C58" w:rsidP="00B5532E">
            <w:r w:rsidRPr="00DB5C58">
              <w:t>TW3</w:t>
            </w:r>
          </w:p>
        </w:tc>
        <w:tc>
          <w:tcPr>
            <w:tcW w:w="1803" w:type="dxa"/>
          </w:tcPr>
          <w:p w14:paraId="479D9EB5" w14:textId="298E18BC" w:rsidR="00DB5C58" w:rsidRPr="00DB5C58" w:rsidRDefault="00DB5C58" w:rsidP="00B5532E">
            <w:r w:rsidRPr="00DB5C58">
              <w:t>-6.141</w:t>
            </w:r>
          </w:p>
        </w:tc>
        <w:tc>
          <w:tcPr>
            <w:tcW w:w="1803" w:type="dxa"/>
          </w:tcPr>
          <w:p w14:paraId="04DE6E22" w14:textId="77777777" w:rsidR="00DB5C58" w:rsidRPr="00DB5C58" w:rsidRDefault="00DB5C58" w:rsidP="00B5532E">
            <w:r w:rsidRPr="00DB5C58">
              <w:t>25</w:t>
            </w:r>
          </w:p>
        </w:tc>
        <w:tc>
          <w:tcPr>
            <w:tcW w:w="1804" w:type="dxa"/>
          </w:tcPr>
          <w:p w14:paraId="6433C2CD" w14:textId="68765123" w:rsidR="00DB5C58" w:rsidRPr="00DB5C58" w:rsidRDefault="00E2115A" w:rsidP="00B5532E">
            <w:r>
              <w:t>&lt; .001</w:t>
            </w:r>
          </w:p>
        </w:tc>
      </w:tr>
      <w:tr w:rsidR="00DB5C58" w:rsidRPr="00DB5C58" w14:paraId="38CB47CC" w14:textId="77777777" w:rsidTr="00DB5C58">
        <w:tc>
          <w:tcPr>
            <w:tcW w:w="1803" w:type="dxa"/>
          </w:tcPr>
          <w:p w14:paraId="1350A0E9" w14:textId="77777777" w:rsidR="00DB5C58" w:rsidRPr="00DB5C58" w:rsidRDefault="00DB5C58" w:rsidP="00B5532E">
            <w:r w:rsidRPr="00DB5C58">
              <w:t>TW1</w:t>
            </w:r>
          </w:p>
        </w:tc>
        <w:tc>
          <w:tcPr>
            <w:tcW w:w="1803" w:type="dxa"/>
          </w:tcPr>
          <w:p w14:paraId="1739B761" w14:textId="77777777" w:rsidR="00DB5C58" w:rsidRPr="00DB5C58" w:rsidRDefault="00DB5C58" w:rsidP="00B5532E">
            <w:r w:rsidRPr="00DB5C58">
              <w:t>TW4</w:t>
            </w:r>
          </w:p>
        </w:tc>
        <w:tc>
          <w:tcPr>
            <w:tcW w:w="1803" w:type="dxa"/>
          </w:tcPr>
          <w:p w14:paraId="1C3CC893" w14:textId="11E3CE08" w:rsidR="00DB5C58" w:rsidRPr="00DB5C58" w:rsidRDefault="00DB5C58" w:rsidP="00B5532E">
            <w:r w:rsidRPr="00DB5C58">
              <w:t>-6.953</w:t>
            </w:r>
          </w:p>
        </w:tc>
        <w:tc>
          <w:tcPr>
            <w:tcW w:w="1803" w:type="dxa"/>
          </w:tcPr>
          <w:p w14:paraId="62E77C0D" w14:textId="77777777" w:rsidR="00DB5C58" w:rsidRPr="00DB5C58" w:rsidRDefault="00DB5C58" w:rsidP="00B5532E">
            <w:r w:rsidRPr="00DB5C58">
              <w:t>25</w:t>
            </w:r>
          </w:p>
        </w:tc>
        <w:tc>
          <w:tcPr>
            <w:tcW w:w="1804" w:type="dxa"/>
          </w:tcPr>
          <w:p w14:paraId="658EF7F4" w14:textId="497EDBBE" w:rsidR="00DB5C58" w:rsidRPr="00DB5C58" w:rsidRDefault="00E2115A" w:rsidP="00B5532E">
            <w:r>
              <w:t>&lt; .001</w:t>
            </w:r>
          </w:p>
        </w:tc>
      </w:tr>
      <w:tr w:rsidR="00DB5C58" w:rsidRPr="00DB5C58" w14:paraId="762467FF" w14:textId="77777777" w:rsidTr="00DB5C58">
        <w:tc>
          <w:tcPr>
            <w:tcW w:w="1803" w:type="dxa"/>
          </w:tcPr>
          <w:p w14:paraId="698E361F" w14:textId="77777777" w:rsidR="00DB5C58" w:rsidRPr="00DB5C58" w:rsidRDefault="00DB5C58" w:rsidP="00B5532E">
            <w:r w:rsidRPr="00DB5C58">
              <w:t>TW2</w:t>
            </w:r>
          </w:p>
        </w:tc>
        <w:tc>
          <w:tcPr>
            <w:tcW w:w="1803" w:type="dxa"/>
          </w:tcPr>
          <w:p w14:paraId="0FBF3B60" w14:textId="77777777" w:rsidR="00DB5C58" w:rsidRPr="00DB5C58" w:rsidRDefault="00DB5C58" w:rsidP="00B5532E">
            <w:r w:rsidRPr="00DB5C58">
              <w:t>TW3</w:t>
            </w:r>
          </w:p>
        </w:tc>
        <w:tc>
          <w:tcPr>
            <w:tcW w:w="1803" w:type="dxa"/>
          </w:tcPr>
          <w:p w14:paraId="36558BDF" w14:textId="7C6E143C" w:rsidR="00DB5C58" w:rsidRPr="00DB5C58" w:rsidRDefault="00DB5C58" w:rsidP="00B5532E">
            <w:r w:rsidRPr="00DB5C58">
              <w:t>-5.180</w:t>
            </w:r>
          </w:p>
        </w:tc>
        <w:tc>
          <w:tcPr>
            <w:tcW w:w="1803" w:type="dxa"/>
          </w:tcPr>
          <w:p w14:paraId="0AE3B41F" w14:textId="77777777" w:rsidR="00DB5C58" w:rsidRPr="00DB5C58" w:rsidRDefault="00DB5C58" w:rsidP="00B5532E">
            <w:r w:rsidRPr="00DB5C58">
              <w:t>25</w:t>
            </w:r>
          </w:p>
        </w:tc>
        <w:tc>
          <w:tcPr>
            <w:tcW w:w="1804" w:type="dxa"/>
          </w:tcPr>
          <w:p w14:paraId="5C81AF06" w14:textId="5DC25728" w:rsidR="00DB5C58" w:rsidRPr="00DB5C58" w:rsidRDefault="00E2115A" w:rsidP="00B5532E">
            <w:r>
              <w:t>&lt; .001</w:t>
            </w:r>
          </w:p>
        </w:tc>
      </w:tr>
      <w:tr w:rsidR="00DB5C58" w:rsidRPr="00DB5C58" w14:paraId="05AC5DED" w14:textId="77777777" w:rsidTr="00DB5C58">
        <w:tc>
          <w:tcPr>
            <w:tcW w:w="1803" w:type="dxa"/>
          </w:tcPr>
          <w:p w14:paraId="6DB69446" w14:textId="77777777" w:rsidR="00DB5C58" w:rsidRPr="00DB5C58" w:rsidRDefault="00DB5C58" w:rsidP="00B5532E">
            <w:r w:rsidRPr="00DB5C58">
              <w:t>TW2</w:t>
            </w:r>
          </w:p>
        </w:tc>
        <w:tc>
          <w:tcPr>
            <w:tcW w:w="1803" w:type="dxa"/>
          </w:tcPr>
          <w:p w14:paraId="10633E57" w14:textId="77777777" w:rsidR="00DB5C58" w:rsidRPr="00DB5C58" w:rsidRDefault="00DB5C58" w:rsidP="00B5532E">
            <w:r w:rsidRPr="00DB5C58">
              <w:t>TW4</w:t>
            </w:r>
          </w:p>
        </w:tc>
        <w:tc>
          <w:tcPr>
            <w:tcW w:w="1803" w:type="dxa"/>
          </w:tcPr>
          <w:p w14:paraId="4A5B3B4A" w14:textId="16F94B15" w:rsidR="00DB5C58" w:rsidRPr="00DB5C58" w:rsidRDefault="00DB5C58" w:rsidP="00B5532E">
            <w:r w:rsidRPr="00DB5C58">
              <w:t>-5.700</w:t>
            </w:r>
          </w:p>
        </w:tc>
        <w:tc>
          <w:tcPr>
            <w:tcW w:w="1803" w:type="dxa"/>
          </w:tcPr>
          <w:p w14:paraId="28FE5BC1" w14:textId="77777777" w:rsidR="00DB5C58" w:rsidRPr="00DB5C58" w:rsidRDefault="00DB5C58" w:rsidP="00B5532E">
            <w:r w:rsidRPr="00DB5C58">
              <w:t>25</w:t>
            </w:r>
          </w:p>
        </w:tc>
        <w:tc>
          <w:tcPr>
            <w:tcW w:w="1804" w:type="dxa"/>
          </w:tcPr>
          <w:p w14:paraId="4112B4BC" w14:textId="3E814D6D" w:rsidR="00DB5C58" w:rsidRPr="00DB5C58" w:rsidRDefault="00E2115A" w:rsidP="00B5532E">
            <w:r>
              <w:t>&lt; .001</w:t>
            </w:r>
          </w:p>
        </w:tc>
      </w:tr>
      <w:tr w:rsidR="00DB5C58" w:rsidRPr="00DB5C58" w14:paraId="79DE7C7C" w14:textId="77777777" w:rsidTr="00DB5C58">
        <w:tc>
          <w:tcPr>
            <w:tcW w:w="1803" w:type="dxa"/>
            <w:tcBorders>
              <w:bottom w:val="single" w:sz="4" w:space="0" w:color="auto"/>
            </w:tcBorders>
          </w:tcPr>
          <w:p w14:paraId="409C0778" w14:textId="77777777" w:rsidR="00DB5C58" w:rsidRPr="00DB5C58" w:rsidRDefault="00DB5C58" w:rsidP="00B5532E">
            <w:r w:rsidRPr="00DB5C58">
              <w:t>TW3</w:t>
            </w:r>
          </w:p>
        </w:tc>
        <w:tc>
          <w:tcPr>
            <w:tcW w:w="1803" w:type="dxa"/>
            <w:tcBorders>
              <w:bottom w:val="single" w:sz="4" w:space="0" w:color="auto"/>
            </w:tcBorders>
          </w:tcPr>
          <w:p w14:paraId="3CD74D2D" w14:textId="77777777" w:rsidR="00DB5C58" w:rsidRPr="00DB5C58" w:rsidRDefault="00DB5C58" w:rsidP="00B5532E">
            <w:r w:rsidRPr="00DB5C58">
              <w:t>TW4</w:t>
            </w:r>
          </w:p>
        </w:tc>
        <w:tc>
          <w:tcPr>
            <w:tcW w:w="1803" w:type="dxa"/>
            <w:tcBorders>
              <w:bottom w:val="single" w:sz="4" w:space="0" w:color="auto"/>
            </w:tcBorders>
          </w:tcPr>
          <w:p w14:paraId="2AB8953C" w14:textId="336BE90C" w:rsidR="00DB5C58" w:rsidRPr="00DB5C58" w:rsidRDefault="00DB5C58" w:rsidP="00B5532E">
            <w:r w:rsidRPr="00DB5C58">
              <w:t>-2.705</w:t>
            </w:r>
          </w:p>
        </w:tc>
        <w:tc>
          <w:tcPr>
            <w:tcW w:w="1803" w:type="dxa"/>
            <w:tcBorders>
              <w:bottom w:val="single" w:sz="4" w:space="0" w:color="auto"/>
            </w:tcBorders>
          </w:tcPr>
          <w:p w14:paraId="0641E921" w14:textId="77777777" w:rsidR="00DB5C58" w:rsidRPr="00DB5C58" w:rsidRDefault="00DB5C58" w:rsidP="00B5532E">
            <w:r w:rsidRPr="00DB5C58">
              <w:t>25</w:t>
            </w:r>
          </w:p>
        </w:tc>
        <w:tc>
          <w:tcPr>
            <w:tcW w:w="1804" w:type="dxa"/>
            <w:tcBorders>
              <w:bottom w:val="single" w:sz="4" w:space="0" w:color="auto"/>
            </w:tcBorders>
          </w:tcPr>
          <w:p w14:paraId="299951A9" w14:textId="7923C5DA" w:rsidR="00DB5C58" w:rsidRPr="00DB5C58" w:rsidRDefault="00E2115A" w:rsidP="00B5532E">
            <w:r>
              <w:t>.0</w:t>
            </w:r>
            <w:r w:rsidR="00DB5C58" w:rsidRPr="00DB5C58">
              <w:t>7</w:t>
            </w:r>
            <w:r>
              <w:t>3</w:t>
            </w:r>
          </w:p>
        </w:tc>
      </w:tr>
    </w:tbl>
    <w:p w14:paraId="18039586" w14:textId="17EB9C0D" w:rsidR="00411627" w:rsidRDefault="00411627" w:rsidP="00FE7181"/>
    <w:p w14:paraId="44CE65E8" w14:textId="46CED5BF" w:rsidR="00DB5C58" w:rsidRPr="00DB5C58" w:rsidRDefault="00DB5C58" w:rsidP="00FE7181">
      <w:pPr>
        <w:rPr>
          <w:i/>
          <w:iCs/>
        </w:rPr>
      </w:pPr>
      <w:r>
        <w:rPr>
          <w:i/>
          <w:iCs/>
        </w:rPr>
        <w:t xml:space="preserve">Note: This table shows the adjusted p-values, degrees of freedom and t-statistic for comparisons between different levels of the factor temporal proximity. The difference between TW1 and TW2, as well as the difference between T 3 and TW4, were not significant. All other comparisons were significantly different, including the adjacent time windows TW2 and TW3. </w:t>
      </w:r>
    </w:p>
    <w:p w14:paraId="4BE68729" w14:textId="77777777" w:rsidR="00DB5C58" w:rsidRDefault="00DB5C58" w:rsidP="00FE7181"/>
    <w:p w14:paraId="01147755" w14:textId="7F316530" w:rsidR="00411627" w:rsidRPr="00945996" w:rsidRDefault="00411627" w:rsidP="00FE7181">
      <w:pPr>
        <w:rPr>
          <w:b/>
          <w:bCs/>
        </w:rPr>
      </w:pPr>
      <w:r w:rsidRPr="00945996">
        <w:rPr>
          <w:b/>
          <w:bCs/>
        </w:rPr>
        <w:t>Figure X</w:t>
      </w:r>
    </w:p>
    <w:p w14:paraId="2503F11A" w14:textId="2345464B" w:rsidR="00411627" w:rsidRDefault="00411627" w:rsidP="00FE7181"/>
    <w:p w14:paraId="33A6688A" w14:textId="365D17DB" w:rsidR="00411627" w:rsidRPr="00411627" w:rsidRDefault="00411627" w:rsidP="00FE7181">
      <w:pPr>
        <w:rPr>
          <w:i/>
          <w:iCs/>
        </w:rPr>
      </w:pPr>
      <w:r w:rsidRPr="00411627">
        <w:rPr>
          <w:i/>
          <w:iCs/>
        </w:rPr>
        <w:t xml:space="preserve">Effect of temporal proximity between BP and sound on </w:t>
      </w:r>
      <w:r w:rsidR="00634FD9">
        <w:rPr>
          <w:i/>
          <w:iCs/>
        </w:rPr>
        <w:t xml:space="preserve">N200 </w:t>
      </w:r>
      <w:r w:rsidRPr="00411627">
        <w:rPr>
          <w:i/>
          <w:iCs/>
        </w:rPr>
        <w:t xml:space="preserve">amplitudes at </w:t>
      </w:r>
      <w:proofErr w:type="spellStart"/>
      <w:r w:rsidRPr="00411627">
        <w:rPr>
          <w:i/>
          <w:iCs/>
        </w:rPr>
        <w:t>Fz</w:t>
      </w:r>
      <w:proofErr w:type="spellEnd"/>
    </w:p>
    <w:p w14:paraId="7B487615" w14:textId="25E7069B" w:rsidR="00411627" w:rsidRDefault="00411627" w:rsidP="00FE7181"/>
    <w:p w14:paraId="2AF52F44" w14:textId="35BA83DA" w:rsidR="00411627" w:rsidRDefault="00411627" w:rsidP="00FE7181">
      <w:r w:rsidRPr="00411627">
        <w:rPr>
          <w:noProof/>
        </w:rPr>
        <w:drawing>
          <wp:inline distT="0" distB="0" distL="0" distR="0" wp14:anchorId="7FDD3944" wp14:editId="28288672">
            <wp:extent cx="5731510" cy="353441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5"/>
                    <a:stretch>
                      <a:fillRect/>
                    </a:stretch>
                  </pic:blipFill>
                  <pic:spPr>
                    <a:xfrm>
                      <a:off x="0" y="0"/>
                      <a:ext cx="5731510" cy="3534410"/>
                    </a:xfrm>
                    <a:prstGeom prst="rect">
                      <a:avLst/>
                    </a:prstGeom>
                  </pic:spPr>
                </pic:pic>
              </a:graphicData>
            </a:graphic>
          </wp:inline>
        </w:drawing>
      </w:r>
    </w:p>
    <w:p w14:paraId="4F612420" w14:textId="52781C20" w:rsidR="00411627" w:rsidRPr="00FA3383" w:rsidRDefault="00411627" w:rsidP="00FE7181">
      <w:pPr>
        <w:rPr>
          <w:i/>
          <w:iCs/>
        </w:rPr>
      </w:pPr>
      <w:r w:rsidRPr="00FA3383">
        <w:rPr>
          <w:i/>
          <w:iCs/>
        </w:rPr>
        <w:t xml:space="preserve">Note: The amplitude of the N200, here measured between 180ms and 220ms post-stimulus, varies with the relative timing of BP and sound. The smallest </w:t>
      </w:r>
      <w:r w:rsidR="00634FD9">
        <w:rPr>
          <w:i/>
          <w:iCs/>
        </w:rPr>
        <w:t xml:space="preserve">N200 </w:t>
      </w:r>
      <w:r w:rsidRPr="00FA3383">
        <w:rPr>
          <w:i/>
          <w:iCs/>
        </w:rPr>
        <w:t xml:space="preserve">is elicited by sounds presented between 0ms and 60ms after the BP. </w:t>
      </w:r>
    </w:p>
    <w:p w14:paraId="2CFBDE1C" w14:textId="5584911E" w:rsidR="00284942" w:rsidRDefault="00284942" w:rsidP="00FE7181"/>
    <w:p w14:paraId="59C00789" w14:textId="7F1771F2" w:rsidR="00284942" w:rsidRDefault="00284942" w:rsidP="006C0654">
      <w:pPr>
        <w:pStyle w:val="Heading3"/>
      </w:pPr>
      <w:r w:rsidRPr="00284942">
        <w:t xml:space="preserve">P3b at </w:t>
      </w:r>
      <w:proofErr w:type="spellStart"/>
      <w:r w:rsidRPr="00284942">
        <w:t>Pz</w:t>
      </w:r>
      <w:proofErr w:type="spellEnd"/>
      <w:r>
        <w:t xml:space="preserve">: </w:t>
      </w:r>
      <w:r w:rsidR="00AC3475">
        <w:t>Very early sounds elicit a P3b response</w:t>
      </w:r>
    </w:p>
    <w:p w14:paraId="1FED0501" w14:textId="62E5C164" w:rsidR="008818E2" w:rsidRDefault="008818E2" w:rsidP="00FE7181">
      <w:pPr>
        <w:rPr>
          <w:b/>
          <w:bCs/>
        </w:rPr>
      </w:pPr>
    </w:p>
    <w:p w14:paraId="233904DA" w14:textId="0C7BC7F7" w:rsidR="008818E2" w:rsidRDefault="008818E2" w:rsidP="00FE7181">
      <w:r>
        <w:lastRenderedPageBreak/>
        <w:t xml:space="preserve">A one-way repeated-measures ANOVA was run for the four-level factor temporal proximity at the </w:t>
      </w:r>
      <w:proofErr w:type="spellStart"/>
      <w:r>
        <w:t>Pz</w:t>
      </w:r>
      <w:proofErr w:type="spellEnd"/>
      <w:r>
        <w:t xml:space="preserve"> electrode in the time range of the P3b component (310ms to 370ms post-stimulus). A statistically significant main effect was found (</w:t>
      </w:r>
      <w:proofErr w:type="gramStart"/>
      <w:r w:rsidR="00FA3383">
        <w:t>F(</w:t>
      </w:r>
      <w:proofErr w:type="gramEnd"/>
      <w:r w:rsidR="00FA3383">
        <w:t xml:space="preserve">3,75) = </w:t>
      </w:r>
      <w:r w:rsidR="00FA3383" w:rsidRPr="00FA3383">
        <w:t>3.455</w:t>
      </w:r>
      <w:r w:rsidR="00FA3383">
        <w:t xml:space="preserve">, p = 0.020). </w:t>
      </w:r>
    </w:p>
    <w:p w14:paraId="03B30CED" w14:textId="07038A70" w:rsidR="00FA3383" w:rsidRDefault="00FA3383" w:rsidP="00FE7181"/>
    <w:p w14:paraId="390DA505" w14:textId="77777777" w:rsidR="00966DAA" w:rsidRDefault="00FA3383" w:rsidP="00FE7181">
      <w:r>
        <w:t>Pairwise post-hoc t-tests were performed</w:t>
      </w:r>
      <w:r w:rsidR="00966DAA">
        <w:t xml:space="preserve"> in order to compare the groups. After Bonferroni correction, none of the comparisons was significant. However, the difference between TW1 and TW2 was significant before adjustment for multiple comparisons (</w:t>
      </w:r>
      <w:proofErr w:type="gramStart"/>
      <w:r w:rsidR="00966DAA">
        <w:t>t(</w:t>
      </w:r>
      <w:proofErr w:type="gramEnd"/>
      <w:r w:rsidR="00966DAA">
        <w:t xml:space="preserve">25) = 2.715, p = .012), but after adjustment the p-value was raised beyond the alpha level of .05 (p = .071). </w:t>
      </w:r>
    </w:p>
    <w:p w14:paraId="6CC7470A" w14:textId="66546A1A" w:rsidR="00966DAA" w:rsidRDefault="00966DAA" w:rsidP="00FE7181"/>
    <w:p w14:paraId="4F774FE5" w14:textId="1F4475EA" w:rsidR="00966DAA" w:rsidRPr="00966DAA" w:rsidRDefault="00966DAA" w:rsidP="00FE7181">
      <w:pPr>
        <w:rPr>
          <w:b/>
          <w:bCs/>
        </w:rPr>
      </w:pPr>
      <w:r w:rsidRPr="00966DAA">
        <w:rPr>
          <w:b/>
          <w:bCs/>
        </w:rPr>
        <w:t>Table X</w:t>
      </w:r>
    </w:p>
    <w:p w14:paraId="206C4E07" w14:textId="75FA28F9" w:rsidR="00966DAA" w:rsidRDefault="00966DAA" w:rsidP="00FE7181"/>
    <w:p w14:paraId="1902CEC6" w14:textId="6ABA976A" w:rsidR="00966DAA" w:rsidRPr="00966DAA" w:rsidRDefault="00966DAA" w:rsidP="00FE7181">
      <w:pPr>
        <w:rPr>
          <w:i/>
          <w:iCs/>
        </w:rPr>
      </w:pPr>
      <w:r w:rsidRPr="00966DAA">
        <w:rPr>
          <w:i/>
          <w:iCs/>
        </w:rPr>
        <w:t xml:space="preserve">Comparisons between different time windows </w:t>
      </w:r>
      <w:r w:rsidR="00796658">
        <w:rPr>
          <w:i/>
          <w:iCs/>
        </w:rPr>
        <w:t xml:space="preserve">at </w:t>
      </w:r>
      <w:proofErr w:type="spellStart"/>
      <w:r w:rsidR="00796658">
        <w:rPr>
          <w:i/>
          <w:iCs/>
        </w:rPr>
        <w:t>Pz</w:t>
      </w:r>
      <w:proofErr w:type="spellEnd"/>
      <w:r w:rsidR="00796658">
        <w:rPr>
          <w:i/>
          <w:iCs/>
        </w:rPr>
        <w:t xml:space="preserve"> in P3b range </w:t>
      </w:r>
      <w:r w:rsidRPr="00966DAA">
        <w:rPr>
          <w:i/>
          <w:iCs/>
        </w:rPr>
        <w:t>using post-hoc t-tests</w:t>
      </w:r>
    </w:p>
    <w:p w14:paraId="60CDF542" w14:textId="77777777" w:rsidR="00966DAA" w:rsidRPr="00966DAA" w:rsidRDefault="00966DAA" w:rsidP="00966D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2"/>
        <w:gridCol w:w="1502"/>
        <w:gridCol w:w="1503"/>
        <w:gridCol w:w="1503"/>
        <w:gridCol w:w="1503"/>
        <w:gridCol w:w="1503"/>
      </w:tblGrid>
      <w:tr w:rsidR="00966DAA" w:rsidRPr="00966DAA" w14:paraId="03B2F4AA" w14:textId="77777777" w:rsidTr="00966DAA">
        <w:tc>
          <w:tcPr>
            <w:tcW w:w="1502" w:type="dxa"/>
            <w:tcBorders>
              <w:top w:val="single" w:sz="4" w:space="0" w:color="auto"/>
              <w:bottom w:val="single" w:sz="4" w:space="0" w:color="auto"/>
            </w:tcBorders>
          </w:tcPr>
          <w:p w14:paraId="23E9949A" w14:textId="77777777" w:rsidR="00966DAA" w:rsidRPr="00966DAA" w:rsidRDefault="00966DAA" w:rsidP="00AB4710">
            <w:r w:rsidRPr="00966DAA">
              <w:t>Group1</w:t>
            </w:r>
          </w:p>
        </w:tc>
        <w:tc>
          <w:tcPr>
            <w:tcW w:w="1502" w:type="dxa"/>
            <w:tcBorders>
              <w:top w:val="single" w:sz="4" w:space="0" w:color="auto"/>
              <w:bottom w:val="single" w:sz="4" w:space="0" w:color="auto"/>
            </w:tcBorders>
          </w:tcPr>
          <w:p w14:paraId="52F6995B" w14:textId="77777777" w:rsidR="00966DAA" w:rsidRPr="00966DAA" w:rsidRDefault="00966DAA" w:rsidP="00AB4710">
            <w:r w:rsidRPr="00966DAA">
              <w:t>Group2</w:t>
            </w:r>
          </w:p>
        </w:tc>
        <w:tc>
          <w:tcPr>
            <w:tcW w:w="1503" w:type="dxa"/>
            <w:tcBorders>
              <w:top w:val="single" w:sz="4" w:space="0" w:color="auto"/>
              <w:bottom w:val="single" w:sz="4" w:space="0" w:color="auto"/>
            </w:tcBorders>
          </w:tcPr>
          <w:p w14:paraId="596627DA" w14:textId="77777777" w:rsidR="00966DAA" w:rsidRPr="00966DAA" w:rsidRDefault="00966DAA" w:rsidP="00AB4710">
            <w:r w:rsidRPr="00966DAA">
              <w:t>t-statistic</w:t>
            </w:r>
          </w:p>
        </w:tc>
        <w:tc>
          <w:tcPr>
            <w:tcW w:w="1503" w:type="dxa"/>
            <w:tcBorders>
              <w:top w:val="single" w:sz="4" w:space="0" w:color="auto"/>
              <w:bottom w:val="single" w:sz="4" w:space="0" w:color="auto"/>
            </w:tcBorders>
          </w:tcPr>
          <w:p w14:paraId="3F13B056" w14:textId="77777777" w:rsidR="00966DAA" w:rsidRPr="00966DAA" w:rsidRDefault="00966DAA" w:rsidP="00AB4710">
            <w:r w:rsidRPr="00966DAA">
              <w:t>df</w:t>
            </w:r>
          </w:p>
        </w:tc>
        <w:tc>
          <w:tcPr>
            <w:tcW w:w="1503" w:type="dxa"/>
            <w:tcBorders>
              <w:top w:val="single" w:sz="4" w:space="0" w:color="auto"/>
              <w:bottom w:val="single" w:sz="4" w:space="0" w:color="auto"/>
            </w:tcBorders>
          </w:tcPr>
          <w:p w14:paraId="71609A6C" w14:textId="77777777" w:rsidR="00966DAA" w:rsidRPr="00966DAA" w:rsidRDefault="00966DAA" w:rsidP="00AB4710">
            <w:r w:rsidRPr="00966DAA">
              <w:t>p</w:t>
            </w:r>
          </w:p>
        </w:tc>
        <w:tc>
          <w:tcPr>
            <w:tcW w:w="1503" w:type="dxa"/>
            <w:tcBorders>
              <w:top w:val="single" w:sz="4" w:space="0" w:color="auto"/>
              <w:bottom w:val="single" w:sz="4" w:space="0" w:color="auto"/>
            </w:tcBorders>
          </w:tcPr>
          <w:p w14:paraId="22111081" w14:textId="77777777" w:rsidR="00966DAA" w:rsidRPr="00966DAA" w:rsidRDefault="00966DAA" w:rsidP="00AB4710">
            <w:proofErr w:type="spellStart"/>
            <w:proofErr w:type="gramStart"/>
            <w:r w:rsidRPr="00966DAA">
              <w:t>adj.p</w:t>
            </w:r>
            <w:proofErr w:type="spellEnd"/>
            <w:proofErr w:type="gramEnd"/>
          </w:p>
        </w:tc>
      </w:tr>
      <w:tr w:rsidR="00966DAA" w:rsidRPr="00966DAA" w14:paraId="48041A7A" w14:textId="77777777" w:rsidTr="00966DAA">
        <w:tc>
          <w:tcPr>
            <w:tcW w:w="1502" w:type="dxa"/>
            <w:tcBorders>
              <w:top w:val="single" w:sz="4" w:space="0" w:color="auto"/>
            </w:tcBorders>
          </w:tcPr>
          <w:p w14:paraId="0360E265" w14:textId="77777777" w:rsidR="00966DAA" w:rsidRPr="00966DAA" w:rsidRDefault="00966DAA" w:rsidP="00AB4710">
            <w:r w:rsidRPr="00966DAA">
              <w:t>TW1</w:t>
            </w:r>
          </w:p>
        </w:tc>
        <w:tc>
          <w:tcPr>
            <w:tcW w:w="1502" w:type="dxa"/>
            <w:tcBorders>
              <w:top w:val="single" w:sz="4" w:space="0" w:color="auto"/>
            </w:tcBorders>
          </w:tcPr>
          <w:p w14:paraId="36D9FEDB" w14:textId="77777777" w:rsidR="00966DAA" w:rsidRPr="00966DAA" w:rsidRDefault="00966DAA" w:rsidP="00AB4710">
            <w:r w:rsidRPr="00966DAA">
              <w:t>TW2</w:t>
            </w:r>
          </w:p>
        </w:tc>
        <w:tc>
          <w:tcPr>
            <w:tcW w:w="1503" w:type="dxa"/>
            <w:tcBorders>
              <w:top w:val="single" w:sz="4" w:space="0" w:color="auto"/>
            </w:tcBorders>
          </w:tcPr>
          <w:p w14:paraId="6412D9F1" w14:textId="77777777" w:rsidR="00966DAA" w:rsidRPr="00966DAA" w:rsidRDefault="00966DAA" w:rsidP="00AB4710">
            <w:r w:rsidRPr="00966DAA">
              <w:t>2.715</w:t>
            </w:r>
          </w:p>
        </w:tc>
        <w:tc>
          <w:tcPr>
            <w:tcW w:w="1503" w:type="dxa"/>
            <w:tcBorders>
              <w:top w:val="single" w:sz="4" w:space="0" w:color="auto"/>
            </w:tcBorders>
          </w:tcPr>
          <w:p w14:paraId="423FF035" w14:textId="77777777" w:rsidR="00966DAA" w:rsidRPr="00966DAA" w:rsidRDefault="00966DAA" w:rsidP="00AB4710">
            <w:r w:rsidRPr="00966DAA">
              <w:t>25</w:t>
            </w:r>
          </w:p>
        </w:tc>
        <w:tc>
          <w:tcPr>
            <w:tcW w:w="1503" w:type="dxa"/>
            <w:tcBorders>
              <w:top w:val="single" w:sz="4" w:space="0" w:color="auto"/>
            </w:tcBorders>
          </w:tcPr>
          <w:p w14:paraId="29EEEC2F" w14:textId="77777777" w:rsidR="00966DAA" w:rsidRPr="00966DAA" w:rsidRDefault="00966DAA" w:rsidP="00AB4710">
            <w:r w:rsidRPr="00966DAA">
              <w:t>0.012</w:t>
            </w:r>
          </w:p>
        </w:tc>
        <w:tc>
          <w:tcPr>
            <w:tcW w:w="1503" w:type="dxa"/>
            <w:tcBorders>
              <w:top w:val="single" w:sz="4" w:space="0" w:color="auto"/>
            </w:tcBorders>
          </w:tcPr>
          <w:p w14:paraId="4DE79320" w14:textId="77777777" w:rsidR="00966DAA" w:rsidRPr="00966DAA" w:rsidRDefault="00966DAA" w:rsidP="00AB4710">
            <w:r w:rsidRPr="00966DAA">
              <w:t>0.071</w:t>
            </w:r>
          </w:p>
        </w:tc>
      </w:tr>
      <w:tr w:rsidR="00966DAA" w:rsidRPr="00966DAA" w14:paraId="21113CCA" w14:textId="77777777" w:rsidTr="00966DAA">
        <w:tc>
          <w:tcPr>
            <w:tcW w:w="1502" w:type="dxa"/>
          </w:tcPr>
          <w:p w14:paraId="60788AB7" w14:textId="77777777" w:rsidR="00966DAA" w:rsidRPr="00966DAA" w:rsidRDefault="00966DAA" w:rsidP="00AB4710">
            <w:r w:rsidRPr="00966DAA">
              <w:t>TW1</w:t>
            </w:r>
          </w:p>
        </w:tc>
        <w:tc>
          <w:tcPr>
            <w:tcW w:w="1502" w:type="dxa"/>
          </w:tcPr>
          <w:p w14:paraId="0B6E8ADD" w14:textId="77777777" w:rsidR="00966DAA" w:rsidRPr="00966DAA" w:rsidRDefault="00966DAA" w:rsidP="00AB4710">
            <w:r w:rsidRPr="00966DAA">
              <w:t>TW3</w:t>
            </w:r>
          </w:p>
        </w:tc>
        <w:tc>
          <w:tcPr>
            <w:tcW w:w="1503" w:type="dxa"/>
          </w:tcPr>
          <w:p w14:paraId="2AD207D8" w14:textId="77777777" w:rsidR="00966DAA" w:rsidRPr="00966DAA" w:rsidRDefault="00966DAA" w:rsidP="00AB4710">
            <w:r w:rsidRPr="00966DAA">
              <w:t>2.081</w:t>
            </w:r>
          </w:p>
        </w:tc>
        <w:tc>
          <w:tcPr>
            <w:tcW w:w="1503" w:type="dxa"/>
          </w:tcPr>
          <w:p w14:paraId="5683AEDA" w14:textId="77777777" w:rsidR="00966DAA" w:rsidRPr="00966DAA" w:rsidRDefault="00966DAA" w:rsidP="00AB4710">
            <w:r w:rsidRPr="00966DAA">
              <w:t>25</w:t>
            </w:r>
          </w:p>
        </w:tc>
        <w:tc>
          <w:tcPr>
            <w:tcW w:w="1503" w:type="dxa"/>
          </w:tcPr>
          <w:p w14:paraId="14D7C2AE" w14:textId="77777777" w:rsidR="00966DAA" w:rsidRPr="00966DAA" w:rsidRDefault="00966DAA" w:rsidP="00AB4710">
            <w:r w:rsidRPr="00966DAA">
              <w:t>0.048</w:t>
            </w:r>
          </w:p>
        </w:tc>
        <w:tc>
          <w:tcPr>
            <w:tcW w:w="1503" w:type="dxa"/>
          </w:tcPr>
          <w:p w14:paraId="34544CC0" w14:textId="77777777" w:rsidR="00966DAA" w:rsidRPr="00966DAA" w:rsidRDefault="00966DAA" w:rsidP="00AB4710">
            <w:r w:rsidRPr="00966DAA">
              <w:t>0.287</w:t>
            </w:r>
          </w:p>
        </w:tc>
      </w:tr>
      <w:tr w:rsidR="00966DAA" w:rsidRPr="00966DAA" w14:paraId="0D387891" w14:textId="77777777" w:rsidTr="00966DAA">
        <w:tc>
          <w:tcPr>
            <w:tcW w:w="1502" w:type="dxa"/>
          </w:tcPr>
          <w:p w14:paraId="2D55DF76" w14:textId="77777777" w:rsidR="00966DAA" w:rsidRPr="00966DAA" w:rsidRDefault="00966DAA" w:rsidP="00AB4710">
            <w:r w:rsidRPr="00966DAA">
              <w:t>TW1</w:t>
            </w:r>
          </w:p>
        </w:tc>
        <w:tc>
          <w:tcPr>
            <w:tcW w:w="1502" w:type="dxa"/>
          </w:tcPr>
          <w:p w14:paraId="526A6FAF" w14:textId="77777777" w:rsidR="00966DAA" w:rsidRPr="00966DAA" w:rsidRDefault="00966DAA" w:rsidP="00AB4710">
            <w:r w:rsidRPr="00966DAA">
              <w:t>TW4</w:t>
            </w:r>
          </w:p>
        </w:tc>
        <w:tc>
          <w:tcPr>
            <w:tcW w:w="1503" w:type="dxa"/>
          </w:tcPr>
          <w:p w14:paraId="584B60CB" w14:textId="77777777" w:rsidR="00966DAA" w:rsidRPr="00966DAA" w:rsidRDefault="00966DAA" w:rsidP="00AB4710">
            <w:r w:rsidRPr="00966DAA">
              <w:t>0.771</w:t>
            </w:r>
          </w:p>
        </w:tc>
        <w:tc>
          <w:tcPr>
            <w:tcW w:w="1503" w:type="dxa"/>
          </w:tcPr>
          <w:p w14:paraId="5ECD2BE1" w14:textId="77777777" w:rsidR="00966DAA" w:rsidRPr="00966DAA" w:rsidRDefault="00966DAA" w:rsidP="00AB4710">
            <w:r w:rsidRPr="00966DAA">
              <w:t>25</w:t>
            </w:r>
          </w:p>
        </w:tc>
        <w:tc>
          <w:tcPr>
            <w:tcW w:w="1503" w:type="dxa"/>
          </w:tcPr>
          <w:p w14:paraId="0019324E" w14:textId="77777777" w:rsidR="00966DAA" w:rsidRPr="00966DAA" w:rsidRDefault="00966DAA" w:rsidP="00AB4710">
            <w:r w:rsidRPr="00966DAA">
              <w:t>0.448</w:t>
            </w:r>
          </w:p>
        </w:tc>
        <w:tc>
          <w:tcPr>
            <w:tcW w:w="1503" w:type="dxa"/>
          </w:tcPr>
          <w:p w14:paraId="61AB8C76" w14:textId="77777777" w:rsidR="00966DAA" w:rsidRPr="00966DAA" w:rsidRDefault="00966DAA" w:rsidP="00AB4710">
            <w:r w:rsidRPr="00966DAA">
              <w:t>1.000</w:t>
            </w:r>
          </w:p>
        </w:tc>
      </w:tr>
      <w:tr w:rsidR="00966DAA" w:rsidRPr="00966DAA" w14:paraId="3EABBBC5" w14:textId="77777777" w:rsidTr="00966DAA">
        <w:tc>
          <w:tcPr>
            <w:tcW w:w="1502" w:type="dxa"/>
          </w:tcPr>
          <w:p w14:paraId="4A7610CB" w14:textId="77777777" w:rsidR="00966DAA" w:rsidRPr="00966DAA" w:rsidRDefault="00966DAA" w:rsidP="00AB4710">
            <w:r w:rsidRPr="00966DAA">
              <w:t>TW2</w:t>
            </w:r>
          </w:p>
        </w:tc>
        <w:tc>
          <w:tcPr>
            <w:tcW w:w="1502" w:type="dxa"/>
          </w:tcPr>
          <w:p w14:paraId="2E6F057A" w14:textId="77777777" w:rsidR="00966DAA" w:rsidRPr="00966DAA" w:rsidRDefault="00966DAA" w:rsidP="00AB4710">
            <w:r w:rsidRPr="00966DAA">
              <w:t>TW3</w:t>
            </w:r>
          </w:p>
        </w:tc>
        <w:tc>
          <w:tcPr>
            <w:tcW w:w="1503" w:type="dxa"/>
          </w:tcPr>
          <w:p w14:paraId="7431E8F7" w14:textId="77777777" w:rsidR="00966DAA" w:rsidRPr="00966DAA" w:rsidRDefault="00966DAA" w:rsidP="00AB4710">
            <w:r w:rsidRPr="00966DAA">
              <w:t>-0.168</w:t>
            </w:r>
          </w:p>
        </w:tc>
        <w:tc>
          <w:tcPr>
            <w:tcW w:w="1503" w:type="dxa"/>
          </w:tcPr>
          <w:p w14:paraId="39C34F28" w14:textId="77777777" w:rsidR="00966DAA" w:rsidRPr="00966DAA" w:rsidRDefault="00966DAA" w:rsidP="00AB4710">
            <w:r w:rsidRPr="00966DAA">
              <w:t>25</w:t>
            </w:r>
          </w:p>
        </w:tc>
        <w:tc>
          <w:tcPr>
            <w:tcW w:w="1503" w:type="dxa"/>
          </w:tcPr>
          <w:p w14:paraId="14C07C16" w14:textId="77777777" w:rsidR="00966DAA" w:rsidRPr="00966DAA" w:rsidRDefault="00966DAA" w:rsidP="00AB4710">
            <w:r w:rsidRPr="00966DAA">
              <w:t>0.867</w:t>
            </w:r>
          </w:p>
        </w:tc>
        <w:tc>
          <w:tcPr>
            <w:tcW w:w="1503" w:type="dxa"/>
          </w:tcPr>
          <w:p w14:paraId="37652791" w14:textId="77777777" w:rsidR="00966DAA" w:rsidRPr="00966DAA" w:rsidRDefault="00966DAA" w:rsidP="00AB4710">
            <w:r w:rsidRPr="00966DAA">
              <w:t>1.000</w:t>
            </w:r>
          </w:p>
        </w:tc>
      </w:tr>
      <w:tr w:rsidR="00966DAA" w:rsidRPr="00966DAA" w14:paraId="3B10D914" w14:textId="77777777" w:rsidTr="00966DAA">
        <w:tc>
          <w:tcPr>
            <w:tcW w:w="1502" w:type="dxa"/>
          </w:tcPr>
          <w:p w14:paraId="5D4F4317" w14:textId="77777777" w:rsidR="00966DAA" w:rsidRPr="00966DAA" w:rsidRDefault="00966DAA" w:rsidP="00AB4710">
            <w:r w:rsidRPr="00966DAA">
              <w:t>TW2</w:t>
            </w:r>
          </w:p>
        </w:tc>
        <w:tc>
          <w:tcPr>
            <w:tcW w:w="1502" w:type="dxa"/>
          </w:tcPr>
          <w:p w14:paraId="44CDB0FB" w14:textId="77777777" w:rsidR="00966DAA" w:rsidRPr="00966DAA" w:rsidRDefault="00966DAA" w:rsidP="00AB4710">
            <w:r w:rsidRPr="00966DAA">
              <w:t>TW4</w:t>
            </w:r>
          </w:p>
        </w:tc>
        <w:tc>
          <w:tcPr>
            <w:tcW w:w="1503" w:type="dxa"/>
          </w:tcPr>
          <w:p w14:paraId="220B6F0B" w14:textId="77777777" w:rsidR="00966DAA" w:rsidRPr="00966DAA" w:rsidRDefault="00966DAA" w:rsidP="00AB4710">
            <w:r w:rsidRPr="00966DAA">
              <w:t>-2.132</w:t>
            </w:r>
          </w:p>
        </w:tc>
        <w:tc>
          <w:tcPr>
            <w:tcW w:w="1503" w:type="dxa"/>
          </w:tcPr>
          <w:p w14:paraId="2BAFB504" w14:textId="77777777" w:rsidR="00966DAA" w:rsidRPr="00966DAA" w:rsidRDefault="00966DAA" w:rsidP="00AB4710">
            <w:r w:rsidRPr="00966DAA">
              <w:t>25</w:t>
            </w:r>
          </w:p>
        </w:tc>
        <w:tc>
          <w:tcPr>
            <w:tcW w:w="1503" w:type="dxa"/>
          </w:tcPr>
          <w:p w14:paraId="0EC020E4" w14:textId="77777777" w:rsidR="00966DAA" w:rsidRPr="00966DAA" w:rsidRDefault="00966DAA" w:rsidP="00AB4710">
            <w:r w:rsidRPr="00966DAA">
              <w:t>0.043</w:t>
            </w:r>
          </w:p>
        </w:tc>
        <w:tc>
          <w:tcPr>
            <w:tcW w:w="1503" w:type="dxa"/>
          </w:tcPr>
          <w:p w14:paraId="7BBA7469" w14:textId="77777777" w:rsidR="00966DAA" w:rsidRPr="00966DAA" w:rsidRDefault="00966DAA" w:rsidP="00AB4710">
            <w:r w:rsidRPr="00966DAA">
              <w:t>0.258</w:t>
            </w:r>
          </w:p>
        </w:tc>
      </w:tr>
      <w:tr w:rsidR="00966DAA" w:rsidRPr="008818E2" w14:paraId="18B802E9" w14:textId="77777777" w:rsidTr="00966DAA">
        <w:tc>
          <w:tcPr>
            <w:tcW w:w="1502" w:type="dxa"/>
            <w:tcBorders>
              <w:bottom w:val="single" w:sz="4" w:space="0" w:color="auto"/>
            </w:tcBorders>
          </w:tcPr>
          <w:p w14:paraId="1064B4B4" w14:textId="77777777" w:rsidR="00966DAA" w:rsidRPr="00966DAA" w:rsidRDefault="00966DAA" w:rsidP="00AB4710">
            <w:r w:rsidRPr="00966DAA">
              <w:t>TW3</w:t>
            </w:r>
          </w:p>
        </w:tc>
        <w:tc>
          <w:tcPr>
            <w:tcW w:w="1502" w:type="dxa"/>
            <w:tcBorders>
              <w:bottom w:val="single" w:sz="4" w:space="0" w:color="auto"/>
            </w:tcBorders>
          </w:tcPr>
          <w:p w14:paraId="0275081B" w14:textId="77777777" w:rsidR="00966DAA" w:rsidRPr="00966DAA" w:rsidRDefault="00966DAA" w:rsidP="00AB4710">
            <w:r w:rsidRPr="00966DAA">
              <w:t>TW4</w:t>
            </w:r>
          </w:p>
        </w:tc>
        <w:tc>
          <w:tcPr>
            <w:tcW w:w="1503" w:type="dxa"/>
            <w:tcBorders>
              <w:bottom w:val="single" w:sz="4" w:space="0" w:color="auto"/>
            </w:tcBorders>
          </w:tcPr>
          <w:p w14:paraId="5EC49573" w14:textId="77777777" w:rsidR="00966DAA" w:rsidRPr="00966DAA" w:rsidRDefault="00966DAA" w:rsidP="00AB4710">
            <w:r w:rsidRPr="00966DAA">
              <w:t>-2.269</w:t>
            </w:r>
          </w:p>
        </w:tc>
        <w:tc>
          <w:tcPr>
            <w:tcW w:w="1503" w:type="dxa"/>
            <w:tcBorders>
              <w:bottom w:val="single" w:sz="4" w:space="0" w:color="auto"/>
            </w:tcBorders>
          </w:tcPr>
          <w:p w14:paraId="36A64BF9" w14:textId="77777777" w:rsidR="00966DAA" w:rsidRPr="00966DAA" w:rsidRDefault="00966DAA" w:rsidP="00AB4710">
            <w:r w:rsidRPr="00966DAA">
              <w:t>25</w:t>
            </w:r>
          </w:p>
        </w:tc>
        <w:tc>
          <w:tcPr>
            <w:tcW w:w="1503" w:type="dxa"/>
            <w:tcBorders>
              <w:bottom w:val="single" w:sz="4" w:space="0" w:color="auto"/>
            </w:tcBorders>
          </w:tcPr>
          <w:p w14:paraId="24BD6F38" w14:textId="77777777" w:rsidR="00966DAA" w:rsidRPr="00966DAA" w:rsidRDefault="00966DAA" w:rsidP="00AB4710">
            <w:r w:rsidRPr="00966DAA">
              <w:t>0.032</w:t>
            </w:r>
          </w:p>
        </w:tc>
        <w:tc>
          <w:tcPr>
            <w:tcW w:w="1503" w:type="dxa"/>
            <w:tcBorders>
              <w:bottom w:val="single" w:sz="4" w:space="0" w:color="auto"/>
            </w:tcBorders>
          </w:tcPr>
          <w:p w14:paraId="12607011" w14:textId="77777777" w:rsidR="00966DAA" w:rsidRPr="008818E2" w:rsidRDefault="00966DAA" w:rsidP="00AB4710">
            <w:r w:rsidRPr="00966DAA">
              <w:t>0.193</w:t>
            </w:r>
          </w:p>
        </w:tc>
      </w:tr>
    </w:tbl>
    <w:p w14:paraId="3ABE6A1B" w14:textId="77777777" w:rsidR="00966DAA" w:rsidRDefault="00966DAA" w:rsidP="00966DAA">
      <w:pPr>
        <w:rPr>
          <w:i/>
          <w:iCs/>
        </w:rPr>
      </w:pPr>
    </w:p>
    <w:p w14:paraId="09327ADE" w14:textId="77777777" w:rsidR="00AC3475" w:rsidRDefault="00966DAA" w:rsidP="00966DAA">
      <w:r w:rsidRPr="00966DAA">
        <w:rPr>
          <w:i/>
          <w:iCs/>
        </w:rPr>
        <w:t xml:space="preserve">Note: Post-hoc t-tests between the different time windows showed that after Bonferroni correction for multiple comparisons, none of the differences was statistically significant. However, the difference between TW1 and TW2 was significant before </w:t>
      </w:r>
      <w:proofErr w:type="gramStart"/>
      <w:r w:rsidRPr="00966DAA">
        <w:rPr>
          <w:i/>
          <w:iCs/>
        </w:rPr>
        <w:t>correction, and</w:t>
      </w:r>
      <w:proofErr w:type="gramEnd"/>
      <w:r w:rsidRPr="00966DAA">
        <w:rPr>
          <w:i/>
          <w:iCs/>
        </w:rPr>
        <w:t xml:space="preserve"> remained marginally significant after. </w:t>
      </w:r>
      <w:r w:rsidR="00FA3383">
        <w:br/>
      </w:r>
    </w:p>
    <w:p w14:paraId="2AB073E7" w14:textId="77777777" w:rsidR="00AC3475" w:rsidRDefault="00AC3475" w:rsidP="00966DAA">
      <w:r w:rsidRPr="00AC3475">
        <w:rPr>
          <w:b/>
          <w:bCs/>
        </w:rPr>
        <w:t>Figure X</w:t>
      </w:r>
    </w:p>
    <w:p w14:paraId="1C2A79AC" w14:textId="77777777" w:rsidR="00AC3475" w:rsidRDefault="00AC3475" w:rsidP="00966DAA"/>
    <w:p w14:paraId="2DE28FDA" w14:textId="27EC842E" w:rsidR="00FA3383" w:rsidRPr="008818E2" w:rsidRDefault="00AC3475" w:rsidP="00966DAA">
      <w:r>
        <w:rPr>
          <w:i/>
          <w:iCs/>
        </w:rPr>
        <w:lastRenderedPageBreak/>
        <w:t xml:space="preserve">ERPs of different time windows at </w:t>
      </w:r>
      <w:proofErr w:type="spellStart"/>
      <w:r>
        <w:rPr>
          <w:i/>
          <w:iCs/>
        </w:rPr>
        <w:t>Pz</w:t>
      </w:r>
      <w:proofErr w:type="spellEnd"/>
      <w:r>
        <w:rPr>
          <w:i/>
          <w:iCs/>
        </w:rPr>
        <w:t xml:space="preserve"> electrode</w:t>
      </w:r>
      <w:r w:rsidR="00DF297B">
        <w:rPr>
          <w:i/>
          <w:iCs/>
        </w:rPr>
        <w:t xml:space="preserve"> and scalp distribution</w:t>
      </w:r>
      <w:r w:rsidR="00DF297B" w:rsidRPr="00AC3475">
        <w:rPr>
          <w:noProof/>
        </w:rPr>
        <w:drawing>
          <wp:inline distT="0" distB="0" distL="0" distR="0" wp14:anchorId="1EB3B41B" wp14:editId="6F112AED">
            <wp:extent cx="3816161" cy="2461098"/>
            <wp:effectExtent l="0" t="0" r="0" b="3175"/>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16"/>
                    <a:stretch>
                      <a:fillRect/>
                    </a:stretch>
                  </pic:blipFill>
                  <pic:spPr>
                    <a:xfrm>
                      <a:off x="0" y="0"/>
                      <a:ext cx="3822180" cy="2464980"/>
                    </a:xfrm>
                    <a:prstGeom prst="rect">
                      <a:avLst/>
                    </a:prstGeom>
                  </pic:spPr>
                </pic:pic>
              </a:graphicData>
            </a:graphic>
          </wp:inline>
        </w:drawing>
      </w:r>
      <w:r w:rsidR="00FA3383">
        <w:br/>
      </w:r>
      <w:r w:rsidR="00DF297B" w:rsidRPr="00DF297B">
        <w:rPr>
          <w:i/>
          <w:iCs/>
          <w:noProof/>
        </w:rPr>
        <w:drawing>
          <wp:inline distT="0" distB="0" distL="0" distR="0" wp14:anchorId="08AD5985" wp14:editId="77E52A95">
            <wp:extent cx="5691505" cy="217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7489" cy="2173983"/>
                    </a:xfrm>
                    <a:prstGeom prst="rect">
                      <a:avLst/>
                    </a:prstGeom>
                  </pic:spPr>
                </pic:pic>
              </a:graphicData>
            </a:graphic>
          </wp:inline>
        </w:drawing>
      </w:r>
    </w:p>
    <w:p w14:paraId="0A98AAB8" w14:textId="77777777" w:rsidR="00DF297B" w:rsidRDefault="00DF297B" w:rsidP="00FE7181">
      <w:pPr>
        <w:rPr>
          <w:i/>
          <w:iCs/>
        </w:rPr>
      </w:pPr>
    </w:p>
    <w:p w14:paraId="4F136775" w14:textId="303CB5C2" w:rsidR="00284942" w:rsidRPr="00AC3475" w:rsidRDefault="00AC3475" w:rsidP="00FE7181">
      <w:pPr>
        <w:rPr>
          <w:i/>
          <w:iCs/>
        </w:rPr>
      </w:pPr>
      <w:r w:rsidRPr="00AC3475">
        <w:rPr>
          <w:i/>
          <w:iCs/>
        </w:rPr>
        <w:t>Note</w:t>
      </w:r>
      <w:r>
        <w:rPr>
          <w:i/>
          <w:iCs/>
        </w:rPr>
        <w:t xml:space="preserve">: </w:t>
      </w:r>
      <w:r w:rsidR="00DF297B">
        <w:rPr>
          <w:i/>
          <w:iCs/>
        </w:rPr>
        <w:t xml:space="preserve">At the top, we see </w:t>
      </w:r>
      <w:r>
        <w:rPr>
          <w:i/>
          <w:iCs/>
        </w:rPr>
        <w:t xml:space="preserve">ERPs of the four different time windows at the </w:t>
      </w:r>
      <w:proofErr w:type="spellStart"/>
      <w:r>
        <w:rPr>
          <w:i/>
          <w:iCs/>
        </w:rPr>
        <w:t>Pz</w:t>
      </w:r>
      <w:proofErr w:type="spellEnd"/>
      <w:r>
        <w:rPr>
          <w:i/>
          <w:iCs/>
        </w:rPr>
        <w:t xml:space="preserve"> electrode. The time range of the P3 is highlighted. The figure shows that very early sounds trigger a P3b response.</w:t>
      </w:r>
      <w:r w:rsidR="00DF297B">
        <w:rPr>
          <w:i/>
          <w:iCs/>
        </w:rPr>
        <w:t xml:space="preserve"> At the bottom, scalp distributions of TW1 and TW4, as well as the difference between them, are shown for the P3 range (310ms to 370ms). </w:t>
      </w:r>
    </w:p>
    <w:p w14:paraId="720EB292" w14:textId="77777777" w:rsidR="00AC3475" w:rsidRDefault="00AC3475" w:rsidP="00FE7181">
      <w:pPr>
        <w:rPr>
          <w:b/>
          <w:bCs/>
        </w:rPr>
      </w:pPr>
    </w:p>
    <w:p w14:paraId="3AC57CCB" w14:textId="53203822" w:rsidR="00284942" w:rsidRDefault="00284942" w:rsidP="00FE7181">
      <w:pPr>
        <w:rPr>
          <w:b/>
          <w:bCs/>
        </w:rPr>
      </w:pPr>
      <w:r>
        <w:rPr>
          <w:b/>
          <w:bCs/>
        </w:rPr>
        <w:t>Figure X</w:t>
      </w:r>
    </w:p>
    <w:p w14:paraId="16165150" w14:textId="713A1F2F" w:rsidR="00284942" w:rsidRDefault="00284942" w:rsidP="00FE7181">
      <w:pPr>
        <w:rPr>
          <w:b/>
          <w:bCs/>
        </w:rPr>
      </w:pPr>
    </w:p>
    <w:p w14:paraId="5DCB45F5" w14:textId="2540F518" w:rsidR="00284942" w:rsidRDefault="00284942" w:rsidP="00FE7181">
      <w:pPr>
        <w:rPr>
          <w:i/>
          <w:iCs/>
        </w:rPr>
      </w:pPr>
      <w:r>
        <w:rPr>
          <w:i/>
          <w:iCs/>
        </w:rPr>
        <w:t xml:space="preserve">Effect of temporal proximity on P3b amplitude in </w:t>
      </w:r>
      <w:proofErr w:type="spellStart"/>
      <w:r>
        <w:rPr>
          <w:i/>
          <w:iCs/>
        </w:rPr>
        <w:t>Pz</w:t>
      </w:r>
      <w:proofErr w:type="spellEnd"/>
    </w:p>
    <w:p w14:paraId="48074F4B" w14:textId="5B79C537" w:rsidR="00284942" w:rsidRDefault="00284942" w:rsidP="00FE7181">
      <w:pPr>
        <w:rPr>
          <w:i/>
          <w:iCs/>
        </w:rPr>
      </w:pPr>
    </w:p>
    <w:p w14:paraId="698FA811" w14:textId="7C04573D" w:rsidR="00284942" w:rsidRDefault="00284942" w:rsidP="00FE7181">
      <w:pPr>
        <w:rPr>
          <w:i/>
          <w:iCs/>
        </w:rPr>
      </w:pPr>
      <w:r w:rsidRPr="00284942">
        <w:rPr>
          <w:i/>
          <w:iCs/>
          <w:noProof/>
        </w:rPr>
        <w:lastRenderedPageBreak/>
        <w:drawing>
          <wp:inline distT="0" distB="0" distL="0" distR="0" wp14:anchorId="46142DB3" wp14:editId="3DA848F9">
            <wp:extent cx="5731510" cy="3534410"/>
            <wp:effectExtent l="0" t="0" r="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8"/>
                    <a:stretch>
                      <a:fillRect/>
                    </a:stretch>
                  </pic:blipFill>
                  <pic:spPr>
                    <a:xfrm>
                      <a:off x="0" y="0"/>
                      <a:ext cx="5731510" cy="3534410"/>
                    </a:xfrm>
                    <a:prstGeom prst="rect">
                      <a:avLst/>
                    </a:prstGeom>
                  </pic:spPr>
                </pic:pic>
              </a:graphicData>
            </a:graphic>
          </wp:inline>
        </w:drawing>
      </w:r>
    </w:p>
    <w:p w14:paraId="4D93B6BF" w14:textId="0CBDEF86" w:rsidR="00284942" w:rsidRDefault="00284942" w:rsidP="00FE7181">
      <w:pPr>
        <w:rPr>
          <w:i/>
          <w:iCs/>
        </w:rPr>
      </w:pPr>
      <w:r>
        <w:rPr>
          <w:i/>
          <w:iCs/>
        </w:rPr>
        <w:t xml:space="preserve">Note: This figure shows the amplitudes of the P3b (defined as between 310ms and 370ms) in four different time windows. Sounds that are played close to the BP (either right before or right after) elicit similar responses. </w:t>
      </w:r>
    </w:p>
    <w:p w14:paraId="6D9A98D5" w14:textId="5EE60336" w:rsidR="00284942" w:rsidRDefault="00284942" w:rsidP="00FE7181">
      <w:pPr>
        <w:rPr>
          <w:i/>
          <w:iCs/>
        </w:rPr>
      </w:pPr>
    </w:p>
    <w:p w14:paraId="391614BF" w14:textId="297802D1" w:rsidR="00284942" w:rsidRDefault="00411DE6" w:rsidP="006C0654">
      <w:pPr>
        <w:pStyle w:val="Heading2"/>
      </w:pPr>
      <w:r>
        <w:t>SUMMARY OF FINDINGS</w:t>
      </w:r>
    </w:p>
    <w:p w14:paraId="7C10C9D0" w14:textId="2B1B321D" w:rsidR="00411DE6" w:rsidRDefault="00411DE6" w:rsidP="00FE7181"/>
    <w:p w14:paraId="43EF633D" w14:textId="4EA81DE8" w:rsidR="008E432A" w:rsidRDefault="008E432A" w:rsidP="00411DE6">
      <w:pPr>
        <w:pStyle w:val="ListParagraph"/>
        <w:numPr>
          <w:ilvl w:val="0"/>
          <w:numId w:val="1"/>
        </w:numPr>
        <w:rPr>
          <w:ins w:id="0" w:author="Stefanie Sturm" w:date="2022-02-01T11:36:00Z"/>
        </w:rPr>
      </w:pPr>
      <w:commentRangeStart w:id="1"/>
      <w:r>
        <w:t xml:space="preserve">Sounds judged as externally generated trigger an N200 </w:t>
      </w:r>
      <w:commentRangeEnd w:id="1"/>
      <w:r w:rsidR="00530726">
        <w:rPr>
          <w:rStyle w:val="CommentReference"/>
        </w:rPr>
        <w:commentReference w:id="1"/>
      </w:r>
    </w:p>
    <w:p w14:paraId="22902241" w14:textId="25A37AAD" w:rsidR="00530726" w:rsidRDefault="00530726" w:rsidP="00411DE6">
      <w:pPr>
        <w:pStyle w:val="ListParagraph"/>
        <w:numPr>
          <w:ilvl w:val="0"/>
          <w:numId w:val="1"/>
        </w:numPr>
      </w:pPr>
      <w:ins w:id="2" w:author="Stefanie Sturm" w:date="2022-02-01T11:36:00Z">
        <w:r>
          <w:t xml:space="preserve">Mysterious parietal N1 effect visible in Yes vs. No sounds </w:t>
        </w:r>
      </w:ins>
      <w:ins w:id="3" w:author="Stefanie Sturm" w:date="2022-02-01T11:41:00Z">
        <w:r w:rsidR="00F00D05">
          <w:t xml:space="preserve">and </w:t>
        </w:r>
        <w:proofErr w:type="spellStart"/>
        <w:r w:rsidR="00F00D05">
          <w:t>pos</w:t>
        </w:r>
      </w:ins>
      <w:ins w:id="4" w:author="Stefanie Sturm" w:date="2022-02-01T11:42:00Z">
        <w:r w:rsidR="00F00D05">
          <w:t>inc</w:t>
        </w:r>
        <w:proofErr w:type="spellEnd"/>
        <w:r w:rsidR="00F00D05">
          <w:t xml:space="preserve"> vs. </w:t>
        </w:r>
        <w:proofErr w:type="spellStart"/>
        <w:r w:rsidR="00F00D05">
          <w:t>neginc</w:t>
        </w:r>
      </w:ins>
      <w:proofErr w:type="spellEnd"/>
    </w:p>
    <w:p w14:paraId="4D5E5E9F" w14:textId="6412E531" w:rsidR="00411DE6" w:rsidRDefault="00411DE6" w:rsidP="00411DE6">
      <w:pPr>
        <w:pStyle w:val="ListParagraph"/>
        <w:numPr>
          <w:ilvl w:val="0"/>
          <w:numId w:val="1"/>
        </w:numPr>
      </w:pPr>
      <w:commentRangeStart w:id="5"/>
      <w:r>
        <w:t>Main effect of order on N200: Negative sounds trigger N200</w:t>
      </w:r>
      <w:commentRangeEnd w:id="5"/>
      <w:r w:rsidR="00530726">
        <w:rPr>
          <w:rStyle w:val="CommentReference"/>
        </w:rPr>
        <w:commentReference w:id="5"/>
      </w:r>
    </w:p>
    <w:p w14:paraId="27A343E0" w14:textId="74F52167" w:rsidR="00411DE6" w:rsidRDefault="00411DE6" w:rsidP="00411DE6">
      <w:pPr>
        <w:pStyle w:val="ListParagraph"/>
        <w:numPr>
          <w:ilvl w:val="0"/>
          <w:numId w:val="1"/>
        </w:numPr>
      </w:pPr>
      <w:commentRangeStart w:id="6"/>
      <w:r>
        <w:t>Interaction of congruency and order in N200: In positive/congruent trials, N200 disappears</w:t>
      </w:r>
      <w:commentRangeEnd w:id="6"/>
      <w:r w:rsidR="00530726">
        <w:rPr>
          <w:rStyle w:val="CommentReference"/>
        </w:rPr>
        <w:commentReference w:id="6"/>
      </w:r>
    </w:p>
    <w:p w14:paraId="7B0F5324" w14:textId="2C533BCC" w:rsidR="00411DE6" w:rsidRDefault="00411DE6" w:rsidP="00411DE6">
      <w:pPr>
        <w:pStyle w:val="ListParagraph"/>
        <w:numPr>
          <w:ilvl w:val="0"/>
          <w:numId w:val="1"/>
        </w:numPr>
      </w:pPr>
      <w:commentRangeStart w:id="7"/>
      <w:r>
        <w:t>Main effect of congruency on P3b</w:t>
      </w:r>
      <w:r w:rsidR="00DD09EA">
        <w:t>: Congruent sounds trigger P3b, especially visible in positive trials</w:t>
      </w:r>
      <w:commentRangeEnd w:id="7"/>
      <w:r w:rsidR="00530726">
        <w:rPr>
          <w:rStyle w:val="CommentReference"/>
        </w:rPr>
        <w:commentReference w:id="7"/>
      </w:r>
    </w:p>
    <w:p w14:paraId="236160B1" w14:textId="45A4262E" w:rsidR="00411DE6" w:rsidRDefault="00411DE6" w:rsidP="00411DE6">
      <w:pPr>
        <w:pStyle w:val="ListParagraph"/>
        <w:numPr>
          <w:ilvl w:val="0"/>
          <w:numId w:val="1"/>
        </w:numPr>
      </w:pPr>
      <w:commentRangeStart w:id="8"/>
      <w:r>
        <w:t xml:space="preserve">Main effect of temporal proximity on N200: N200 diminishes with time window progression </w:t>
      </w:r>
      <w:commentRangeEnd w:id="8"/>
      <w:r w:rsidR="00530726">
        <w:rPr>
          <w:rStyle w:val="CommentReference"/>
        </w:rPr>
        <w:commentReference w:id="8"/>
      </w:r>
    </w:p>
    <w:p w14:paraId="338C100A" w14:textId="3762A3E5" w:rsidR="00411DE6" w:rsidRDefault="00411DE6" w:rsidP="00411DE6">
      <w:pPr>
        <w:pStyle w:val="ListParagraph"/>
        <w:numPr>
          <w:ilvl w:val="0"/>
          <w:numId w:val="1"/>
        </w:numPr>
        <w:rPr>
          <w:ins w:id="9" w:author="Stefanie Sturm" w:date="2022-02-01T11:41:00Z"/>
        </w:rPr>
      </w:pPr>
      <w:commentRangeStart w:id="10"/>
      <w:r>
        <w:t>Main effect of temporal proximity on P3b: Very early sounds trigger P3b</w:t>
      </w:r>
      <w:commentRangeEnd w:id="10"/>
      <w:r w:rsidR="00530726">
        <w:rPr>
          <w:rStyle w:val="CommentReference"/>
        </w:rPr>
        <w:commentReference w:id="10"/>
      </w:r>
    </w:p>
    <w:p w14:paraId="5E36622E" w14:textId="3D4A339E" w:rsidR="00F00D05" w:rsidRDefault="00F00D05" w:rsidP="00411DE6">
      <w:pPr>
        <w:pStyle w:val="ListParagraph"/>
        <w:numPr>
          <w:ilvl w:val="0"/>
          <w:numId w:val="1"/>
        </w:numPr>
        <w:rPr>
          <w:ins w:id="11" w:author="Stefanie Sturm" w:date="2022-02-01T11:41:00Z"/>
        </w:rPr>
      </w:pPr>
      <w:ins w:id="12" w:author="Stefanie Sturm" w:date="2022-02-01T11:41:00Z">
        <w:r>
          <w:t xml:space="preserve">Extra stuff in cluster-based comparisons: </w:t>
        </w:r>
      </w:ins>
    </w:p>
    <w:p w14:paraId="62AB16ED" w14:textId="1469C2EB" w:rsidR="00F00D05" w:rsidRDefault="00F00D05" w:rsidP="00F00D05">
      <w:pPr>
        <w:pStyle w:val="ListParagraph"/>
        <w:numPr>
          <w:ilvl w:val="1"/>
          <w:numId w:val="1"/>
        </w:numPr>
        <w:rPr>
          <w:ins w:id="13" w:author="Stefanie Sturm" w:date="2022-02-01T11:41:00Z"/>
        </w:rPr>
      </w:pPr>
      <w:proofErr w:type="spellStart"/>
      <w:ins w:id="14" w:author="Stefanie Sturm" w:date="2022-02-01T11:41:00Z">
        <w:r>
          <w:t>Poscon</w:t>
        </w:r>
        <w:proofErr w:type="spellEnd"/>
        <w:r>
          <w:t>/</w:t>
        </w:r>
        <w:proofErr w:type="spellStart"/>
        <w:r>
          <w:t>negcon</w:t>
        </w:r>
        <w:proofErr w:type="spellEnd"/>
        <w:r>
          <w:t xml:space="preserve"> P3?</w:t>
        </w:r>
      </w:ins>
    </w:p>
    <w:p w14:paraId="3867600D" w14:textId="044D2609" w:rsidR="00F00D05" w:rsidRDefault="00F00D05" w:rsidP="00F00D05">
      <w:pPr>
        <w:pStyle w:val="ListParagraph"/>
        <w:numPr>
          <w:ilvl w:val="1"/>
          <w:numId w:val="1"/>
        </w:numPr>
        <w:rPr>
          <w:ins w:id="15" w:author="Stefanie Sturm" w:date="2022-02-01T11:43:00Z"/>
        </w:rPr>
      </w:pPr>
      <w:ins w:id="16" w:author="Stefanie Sturm" w:date="2022-02-01T11:43:00Z">
        <w:r>
          <w:t>TW2 vs TW3 N1 difference parietal</w:t>
        </w:r>
      </w:ins>
    </w:p>
    <w:p w14:paraId="1EB8C924" w14:textId="2D0D4AB1" w:rsidR="00F00D05" w:rsidRDefault="00972D21" w:rsidP="00F00D05">
      <w:pPr>
        <w:pStyle w:val="ListParagraph"/>
        <w:numPr>
          <w:ilvl w:val="1"/>
          <w:numId w:val="1"/>
        </w:numPr>
        <w:rPr>
          <w:ins w:id="17" w:author="Stefanie Sturm" w:date="2022-02-01T11:56:00Z"/>
        </w:rPr>
      </w:pPr>
      <w:ins w:id="18" w:author="Stefanie Sturm" w:date="2022-02-01T11:45:00Z">
        <w:r>
          <w:t>Yes vs. No P3 effect</w:t>
        </w:r>
      </w:ins>
    </w:p>
    <w:p w14:paraId="7C11F655" w14:textId="79DA2039" w:rsidR="00B712DB" w:rsidRDefault="00B712DB" w:rsidP="00B712DB">
      <w:pPr>
        <w:rPr>
          <w:ins w:id="19" w:author="Stefanie Sturm" w:date="2022-02-01T11:56:00Z"/>
        </w:rPr>
      </w:pPr>
    </w:p>
    <w:p w14:paraId="40132A16" w14:textId="76DB8397" w:rsidR="00B712DB" w:rsidRDefault="00B712DB" w:rsidP="00B712DB">
      <w:pPr>
        <w:rPr>
          <w:ins w:id="20" w:author="Stefanie Sturm" w:date="2022-02-01T11:56:00Z"/>
        </w:rPr>
      </w:pPr>
    </w:p>
    <w:p w14:paraId="605B1B28" w14:textId="6E36384C" w:rsidR="00B712DB" w:rsidRDefault="00B712DB" w:rsidP="00B712DB">
      <w:r>
        <w:t xml:space="preserve">Alternative way to structure the results: </w:t>
      </w:r>
    </w:p>
    <w:p w14:paraId="1AF22839" w14:textId="02C87496" w:rsidR="00B712DB" w:rsidRPr="00F90D5C" w:rsidRDefault="00B712DB" w:rsidP="00B712DB">
      <w:pPr>
        <w:rPr>
          <w:b/>
          <w:bCs/>
        </w:rPr>
      </w:pPr>
      <w:r w:rsidRPr="00F90D5C">
        <w:rPr>
          <w:b/>
          <w:bCs/>
        </w:rPr>
        <w:t xml:space="preserve">N1 effects: </w:t>
      </w:r>
    </w:p>
    <w:p w14:paraId="5F2D5A0F" w14:textId="7321B2A9" w:rsidR="00B712DB" w:rsidRDefault="00B712DB" w:rsidP="00B712DB">
      <w:pPr>
        <w:pStyle w:val="ListParagraph"/>
        <w:numPr>
          <w:ilvl w:val="0"/>
          <w:numId w:val="1"/>
        </w:numPr>
      </w:pPr>
      <w:r>
        <w:t>Yes/No parietal: attenuation of parietal N1 for No-sounds, peak delayed</w:t>
      </w:r>
    </w:p>
    <w:p w14:paraId="6ECFE817" w14:textId="06E07DD2" w:rsidR="00B712DB" w:rsidRDefault="00B712DB" w:rsidP="00B712DB">
      <w:pPr>
        <w:pStyle w:val="ListParagraph"/>
        <w:numPr>
          <w:ilvl w:val="0"/>
          <w:numId w:val="1"/>
        </w:numPr>
      </w:pPr>
      <w:r>
        <w:t xml:space="preserve">TW2/TW3 </w:t>
      </w:r>
      <w:r w:rsidR="00DB04E1">
        <w:t>same as above</w:t>
      </w:r>
    </w:p>
    <w:p w14:paraId="6D4783C1" w14:textId="3BA0E969" w:rsidR="00DB04E1" w:rsidRDefault="00DB04E1" w:rsidP="00B712DB">
      <w:pPr>
        <w:pStyle w:val="ListParagraph"/>
        <w:numPr>
          <w:ilvl w:val="0"/>
          <w:numId w:val="1"/>
        </w:numPr>
      </w:pPr>
      <w:proofErr w:type="spellStart"/>
      <w:r>
        <w:t>PosInc</w:t>
      </w:r>
      <w:proofErr w:type="spellEnd"/>
      <w:r>
        <w:t>/</w:t>
      </w:r>
      <w:proofErr w:type="spellStart"/>
      <w:r>
        <w:t>NegInc</w:t>
      </w:r>
      <w:proofErr w:type="spellEnd"/>
      <w:r>
        <w:t>: huge parietal differences in N1, both amplitude and latency; amplitude difference in N1 also in frontal electrodes (positive sounds attenuated)</w:t>
      </w:r>
    </w:p>
    <w:p w14:paraId="27272B53" w14:textId="410FF6CD" w:rsidR="00DB04E1" w:rsidRPr="00F90D5C" w:rsidRDefault="00DB04E1" w:rsidP="00F90D5C">
      <w:pPr>
        <w:rPr>
          <w:b/>
          <w:bCs/>
        </w:rPr>
      </w:pPr>
      <w:r w:rsidRPr="00F90D5C">
        <w:rPr>
          <w:b/>
          <w:bCs/>
        </w:rPr>
        <w:lastRenderedPageBreak/>
        <w:t xml:space="preserve">N2 effects: </w:t>
      </w:r>
    </w:p>
    <w:p w14:paraId="1C7BFD5A" w14:textId="1F84E037" w:rsidR="00DB04E1" w:rsidRDefault="00DB04E1" w:rsidP="00DB04E1">
      <w:pPr>
        <w:pStyle w:val="ListParagraph"/>
        <w:numPr>
          <w:ilvl w:val="0"/>
          <w:numId w:val="1"/>
        </w:numPr>
      </w:pPr>
      <w:r>
        <w:t>Pos/Neg</w:t>
      </w:r>
    </w:p>
    <w:p w14:paraId="479A55E0" w14:textId="7B1BFBA6" w:rsidR="00DB04E1" w:rsidRDefault="00DB04E1" w:rsidP="00DB04E1">
      <w:pPr>
        <w:pStyle w:val="ListParagraph"/>
        <w:numPr>
          <w:ilvl w:val="0"/>
          <w:numId w:val="1"/>
        </w:numPr>
      </w:pPr>
      <w:proofErr w:type="spellStart"/>
      <w:r>
        <w:t>PosCon</w:t>
      </w:r>
      <w:proofErr w:type="spellEnd"/>
      <w:r>
        <w:t>/</w:t>
      </w:r>
      <w:proofErr w:type="spellStart"/>
      <w:r>
        <w:t>NegCon</w:t>
      </w:r>
      <w:proofErr w:type="spellEnd"/>
    </w:p>
    <w:p w14:paraId="7B920085" w14:textId="080D2BC8" w:rsidR="00DB04E1" w:rsidRDefault="00F90D5C" w:rsidP="00DB04E1">
      <w:pPr>
        <w:pStyle w:val="ListParagraph"/>
        <w:numPr>
          <w:ilvl w:val="0"/>
          <w:numId w:val="1"/>
        </w:numPr>
      </w:pPr>
      <w:proofErr w:type="spellStart"/>
      <w:r>
        <w:t>PosInc</w:t>
      </w:r>
      <w:proofErr w:type="spellEnd"/>
      <w:r>
        <w:t>/</w:t>
      </w:r>
      <w:proofErr w:type="spellStart"/>
      <w:r>
        <w:t>NegInc</w:t>
      </w:r>
      <w:proofErr w:type="spellEnd"/>
    </w:p>
    <w:p w14:paraId="7C5556AB" w14:textId="3FB16D4D" w:rsidR="00F90D5C" w:rsidRDefault="00F90D5C" w:rsidP="00DB04E1">
      <w:pPr>
        <w:pStyle w:val="ListParagraph"/>
        <w:numPr>
          <w:ilvl w:val="0"/>
          <w:numId w:val="1"/>
        </w:numPr>
      </w:pPr>
      <w:r>
        <w:t>TW2/TW3</w:t>
      </w:r>
    </w:p>
    <w:p w14:paraId="14BB019C" w14:textId="2B9194D6" w:rsidR="00F90D5C" w:rsidRDefault="00F90D5C" w:rsidP="00DB04E1">
      <w:pPr>
        <w:pStyle w:val="ListParagraph"/>
        <w:numPr>
          <w:ilvl w:val="0"/>
          <w:numId w:val="1"/>
        </w:numPr>
      </w:pPr>
      <w:r>
        <w:t>TW3/TW4</w:t>
      </w:r>
    </w:p>
    <w:p w14:paraId="0B0796A2" w14:textId="01697405" w:rsidR="00F90D5C" w:rsidRDefault="00F90D5C" w:rsidP="00DB04E1">
      <w:pPr>
        <w:pStyle w:val="ListParagraph"/>
        <w:numPr>
          <w:ilvl w:val="0"/>
          <w:numId w:val="1"/>
        </w:numPr>
      </w:pPr>
      <w:r>
        <w:t>Yes/No</w:t>
      </w:r>
    </w:p>
    <w:p w14:paraId="45949EDC" w14:textId="60B57C09" w:rsidR="00F90D5C" w:rsidRDefault="00F90D5C" w:rsidP="00F90D5C">
      <w:r>
        <w:t xml:space="preserve">All these seem to be the same phenomenon, which is that order has a strong influence on N2, regardless of congruency. What is interesting is that the effect is sensitive to temporal proximity, diminishing gradually. </w:t>
      </w:r>
    </w:p>
    <w:p w14:paraId="2D64451B" w14:textId="7ABBDC7F" w:rsidR="00F90D5C" w:rsidRDefault="00F90D5C" w:rsidP="00F90D5C"/>
    <w:p w14:paraId="1406DD1D" w14:textId="2FA9CCC4" w:rsidR="00F90D5C" w:rsidRDefault="00F90D5C" w:rsidP="00F90D5C">
      <w:pPr>
        <w:rPr>
          <w:b/>
          <w:bCs/>
        </w:rPr>
      </w:pPr>
      <w:r w:rsidRPr="00F90D5C">
        <w:rPr>
          <w:b/>
          <w:bCs/>
        </w:rPr>
        <w:t xml:space="preserve">P3 effects: </w:t>
      </w:r>
    </w:p>
    <w:p w14:paraId="202153B2" w14:textId="221EB7CF" w:rsidR="00F90D5C" w:rsidRPr="00F90D5C" w:rsidRDefault="00F90D5C" w:rsidP="00F90D5C">
      <w:pPr>
        <w:pStyle w:val="ListParagraph"/>
        <w:numPr>
          <w:ilvl w:val="0"/>
          <w:numId w:val="1"/>
        </w:numPr>
        <w:rPr>
          <w:b/>
          <w:bCs/>
        </w:rPr>
      </w:pPr>
      <w:r>
        <w:t>Yes/No: central location, stronger positive for Yes-sounds</w:t>
      </w:r>
    </w:p>
    <w:p w14:paraId="0F7E57A5" w14:textId="5D793597" w:rsidR="00F90D5C" w:rsidRPr="00F90D5C" w:rsidRDefault="00F90D5C" w:rsidP="00F90D5C">
      <w:pPr>
        <w:pStyle w:val="ListParagraph"/>
        <w:numPr>
          <w:ilvl w:val="0"/>
          <w:numId w:val="1"/>
        </w:numPr>
        <w:rPr>
          <w:b/>
          <w:bCs/>
        </w:rPr>
      </w:pPr>
      <w:r w:rsidRPr="00F90D5C">
        <w:t>Con/Inc: central/parietal location, s</w:t>
      </w:r>
      <w:r>
        <w:t>tronger P3 for congruent sounds</w:t>
      </w:r>
    </w:p>
    <w:p w14:paraId="0E09B9F9" w14:textId="0EF65115" w:rsidR="00F90D5C" w:rsidRPr="00974600" w:rsidRDefault="00974600" w:rsidP="00F90D5C">
      <w:pPr>
        <w:pStyle w:val="ListParagraph"/>
        <w:numPr>
          <w:ilvl w:val="0"/>
          <w:numId w:val="1"/>
        </w:numPr>
        <w:rPr>
          <w:b/>
          <w:bCs/>
        </w:rPr>
      </w:pPr>
      <w:proofErr w:type="spellStart"/>
      <w:r>
        <w:t>NegCon</w:t>
      </w:r>
      <w:proofErr w:type="spellEnd"/>
      <w:r>
        <w:t>/</w:t>
      </w:r>
      <w:proofErr w:type="spellStart"/>
      <w:r>
        <w:t>NegInc</w:t>
      </w:r>
      <w:proofErr w:type="spellEnd"/>
      <w:r>
        <w:t>: parietal location, stronger P3 for congruent sounds in negative order</w:t>
      </w:r>
    </w:p>
    <w:p w14:paraId="1A914702" w14:textId="3ADC9DA1" w:rsidR="00974600" w:rsidRPr="00974600" w:rsidRDefault="00974600" w:rsidP="00F90D5C">
      <w:pPr>
        <w:pStyle w:val="ListParagraph"/>
        <w:numPr>
          <w:ilvl w:val="0"/>
          <w:numId w:val="1"/>
        </w:numPr>
        <w:rPr>
          <w:b/>
          <w:bCs/>
        </w:rPr>
      </w:pPr>
      <w:proofErr w:type="spellStart"/>
      <w:r>
        <w:t>PosCon</w:t>
      </w:r>
      <w:proofErr w:type="spellEnd"/>
      <w:r>
        <w:t>/</w:t>
      </w:r>
      <w:proofErr w:type="spellStart"/>
      <w:r>
        <w:t>NegCon</w:t>
      </w:r>
      <w:proofErr w:type="spellEnd"/>
      <w:r>
        <w:t xml:space="preserve">: central location, stronger P3 for </w:t>
      </w:r>
      <w:proofErr w:type="spellStart"/>
      <w:r>
        <w:t>PosCon</w:t>
      </w:r>
      <w:proofErr w:type="spellEnd"/>
      <w:r>
        <w:t xml:space="preserve"> than </w:t>
      </w:r>
      <w:proofErr w:type="spellStart"/>
      <w:r>
        <w:t>NegCon</w:t>
      </w:r>
      <w:proofErr w:type="spellEnd"/>
    </w:p>
    <w:p w14:paraId="3C980D85" w14:textId="23CCC77F" w:rsidR="00974600" w:rsidRPr="00974600" w:rsidRDefault="00974600" w:rsidP="00F90D5C">
      <w:pPr>
        <w:pStyle w:val="ListParagraph"/>
        <w:numPr>
          <w:ilvl w:val="0"/>
          <w:numId w:val="1"/>
        </w:numPr>
        <w:rPr>
          <w:b/>
          <w:bCs/>
        </w:rPr>
      </w:pPr>
      <w:r>
        <w:t>TW1/TW2: stronger P3 for TW1 in parietal region</w:t>
      </w:r>
    </w:p>
    <w:p w14:paraId="020E08A4" w14:textId="723CFCDE" w:rsidR="00974600" w:rsidRPr="00F90D5C" w:rsidRDefault="00974600" w:rsidP="00F90D5C">
      <w:pPr>
        <w:pStyle w:val="ListParagraph"/>
        <w:numPr>
          <w:ilvl w:val="0"/>
          <w:numId w:val="1"/>
        </w:numPr>
        <w:rPr>
          <w:b/>
          <w:bCs/>
        </w:rPr>
      </w:pPr>
      <w:r>
        <w:t xml:space="preserve">TW3/TW4: stronger P3 for TW4, </w:t>
      </w:r>
      <w:proofErr w:type="spellStart"/>
      <w:r>
        <w:t>fronto</w:t>
      </w:r>
      <w:proofErr w:type="spellEnd"/>
      <w:r>
        <w:t xml:space="preserve">-central </w:t>
      </w:r>
    </w:p>
    <w:p w14:paraId="7B4118BD" w14:textId="77777777" w:rsidR="00DB04E1" w:rsidRPr="00F90D5C" w:rsidRDefault="00DB04E1" w:rsidP="00DB04E1"/>
    <w:p w14:paraId="27A28A75" w14:textId="77777777" w:rsidR="00B712DB" w:rsidRPr="00F90D5C" w:rsidRDefault="00B712DB" w:rsidP="00B712DB"/>
    <w:sectPr w:rsidR="00B712DB" w:rsidRPr="00F90D5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tefanie Sturm" w:date="2022-02-01T11:36:00Z" w:initials="SS">
    <w:p w14:paraId="19C1A31B" w14:textId="77777777" w:rsidR="00530726" w:rsidRDefault="00530726" w:rsidP="000B5E9B">
      <w:pPr>
        <w:pStyle w:val="CommentText"/>
      </w:pPr>
      <w:r>
        <w:rPr>
          <w:rStyle w:val="CommentReference"/>
        </w:rPr>
        <w:annotationRef/>
      </w:r>
      <w:r>
        <w:t>Confirmed by cluster-based statistics</w:t>
      </w:r>
    </w:p>
  </w:comment>
  <w:comment w:id="5" w:author="Stefanie Sturm" w:date="2022-02-01T11:37:00Z" w:initials="SS">
    <w:p w14:paraId="7904BD79" w14:textId="77777777" w:rsidR="00530726" w:rsidRDefault="00530726" w:rsidP="00F27F9B">
      <w:pPr>
        <w:pStyle w:val="CommentText"/>
      </w:pPr>
      <w:r>
        <w:rPr>
          <w:rStyle w:val="CommentReference"/>
        </w:rPr>
        <w:annotationRef/>
      </w:r>
      <w:r>
        <w:t>Confirmed</w:t>
      </w:r>
    </w:p>
  </w:comment>
  <w:comment w:id="6" w:author="Stefanie Sturm" w:date="2022-02-01T11:37:00Z" w:initials="SS">
    <w:p w14:paraId="21AB5B79" w14:textId="77777777" w:rsidR="00530726" w:rsidRDefault="00530726" w:rsidP="00B76CE5">
      <w:pPr>
        <w:pStyle w:val="CommentText"/>
      </w:pPr>
      <w:r>
        <w:rPr>
          <w:rStyle w:val="CommentReference"/>
        </w:rPr>
        <w:annotationRef/>
      </w:r>
      <w:r>
        <w:t>Confirmed</w:t>
      </w:r>
    </w:p>
  </w:comment>
  <w:comment w:id="7" w:author="Stefanie Sturm" w:date="2022-02-01T11:38:00Z" w:initials="SS">
    <w:p w14:paraId="6CFFDC2B" w14:textId="77777777" w:rsidR="00530726" w:rsidRDefault="00530726" w:rsidP="00960810">
      <w:pPr>
        <w:pStyle w:val="CommentText"/>
      </w:pPr>
      <w:r>
        <w:rPr>
          <w:rStyle w:val="CommentReference"/>
        </w:rPr>
        <w:annotationRef/>
      </w:r>
      <w:r>
        <w:t>Confirmed</w:t>
      </w:r>
    </w:p>
  </w:comment>
  <w:comment w:id="8" w:author="Stefanie Sturm" w:date="2022-02-01T11:39:00Z" w:initials="SS">
    <w:p w14:paraId="4D0CAD66" w14:textId="77777777" w:rsidR="00530726" w:rsidRDefault="00530726" w:rsidP="00EC1A65">
      <w:pPr>
        <w:pStyle w:val="CommentText"/>
      </w:pPr>
      <w:r>
        <w:rPr>
          <w:rStyle w:val="CommentReference"/>
        </w:rPr>
        <w:annotationRef/>
      </w:r>
      <w:r>
        <w:t>Confirmed</w:t>
      </w:r>
    </w:p>
  </w:comment>
  <w:comment w:id="10" w:author="Stefanie Sturm" w:date="2022-02-01T11:39:00Z" w:initials="SS">
    <w:p w14:paraId="26F67840" w14:textId="77777777" w:rsidR="00530726" w:rsidRDefault="00530726" w:rsidP="00A709F1">
      <w:pPr>
        <w:pStyle w:val="CommentText"/>
      </w:pPr>
      <w:r>
        <w:rPr>
          <w:rStyle w:val="CommentReference"/>
        </w:rPr>
        <w:annotationRef/>
      </w:r>
      <w:r>
        <w:t>Confirmed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C1A31B" w15:done="0"/>
  <w15:commentEx w15:paraId="7904BD79" w15:done="0"/>
  <w15:commentEx w15:paraId="21AB5B79" w15:done="0"/>
  <w15:commentEx w15:paraId="6CFFDC2B" w15:done="0"/>
  <w15:commentEx w15:paraId="4D0CAD66" w15:done="0"/>
  <w15:commentEx w15:paraId="26F678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399A1" w16cex:dateUtc="2022-02-01T10:36:00Z"/>
  <w16cex:commentExtensible w16cex:durableId="25A399E9" w16cex:dateUtc="2022-02-01T10:37:00Z"/>
  <w16cex:commentExtensible w16cex:durableId="25A39A13" w16cex:dateUtc="2022-02-01T10:37:00Z"/>
  <w16cex:commentExtensible w16cex:durableId="25A39A2A" w16cex:dateUtc="2022-02-01T10:38:00Z"/>
  <w16cex:commentExtensible w16cex:durableId="25A39A61" w16cex:dateUtc="2022-02-01T10:39:00Z"/>
  <w16cex:commentExtensible w16cex:durableId="25A39A6A" w16cex:dateUtc="2022-02-01T10: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C1A31B" w16cid:durableId="25A399A1"/>
  <w16cid:commentId w16cid:paraId="7904BD79" w16cid:durableId="25A399E9"/>
  <w16cid:commentId w16cid:paraId="21AB5B79" w16cid:durableId="25A39A13"/>
  <w16cid:commentId w16cid:paraId="6CFFDC2B" w16cid:durableId="25A39A2A"/>
  <w16cid:commentId w16cid:paraId="4D0CAD66" w16cid:durableId="25A39A61"/>
  <w16cid:commentId w16cid:paraId="26F67840" w16cid:durableId="25A39A6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50090B"/>
    <w:multiLevelType w:val="hybridMultilevel"/>
    <w:tmpl w:val="C46CF938"/>
    <w:lvl w:ilvl="0" w:tplc="36C6924A">
      <w:start w:val="18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ie Sturm">
    <w15:presenceInfo w15:providerId="Windows Live" w15:userId="46e2cfdf6eba3f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9F0"/>
    <w:rsid w:val="00004423"/>
    <w:rsid w:val="00030E85"/>
    <w:rsid w:val="00075B3D"/>
    <w:rsid w:val="00134E32"/>
    <w:rsid w:val="0016621D"/>
    <w:rsid w:val="001B5947"/>
    <w:rsid w:val="001E3E15"/>
    <w:rsid w:val="00226BD2"/>
    <w:rsid w:val="00250981"/>
    <w:rsid w:val="00284942"/>
    <w:rsid w:val="002B01B0"/>
    <w:rsid w:val="00331C69"/>
    <w:rsid w:val="003B23EF"/>
    <w:rsid w:val="00411627"/>
    <w:rsid w:val="00411DE6"/>
    <w:rsid w:val="00453F17"/>
    <w:rsid w:val="00495887"/>
    <w:rsid w:val="004C1DF6"/>
    <w:rsid w:val="004C42EE"/>
    <w:rsid w:val="004D0610"/>
    <w:rsid w:val="00521BAC"/>
    <w:rsid w:val="00530726"/>
    <w:rsid w:val="005317F8"/>
    <w:rsid w:val="00634FD9"/>
    <w:rsid w:val="006A2CF9"/>
    <w:rsid w:val="006C0654"/>
    <w:rsid w:val="006E21BB"/>
    <w:rsid w:val="00712BDE"/>
    <w:rsid w:val="00777F4C"/>
    <w:rsid w:val="00784670"/>
    <w:rsid w:val="0079526E"/>
    <w:rsid w:val="00796658"/>
    <w:rsid w:val="00820889"/>
    <w:rsid w:val="00840C75"/>
    <w:rsid w:val="00853652"/>
    <w:rsid w:val="008615FA"/>
    <w:rsid w:val="008619F0"/>
    <w:rsid w:val="008818E2"/>
    <w:rsid w:val="008A52DE"/>
    <w:rsid w:val="008E432A"/>
    <w:rsid w:val="0091491A"/>
    <w:rsid w:val="00945996"/>
    <w:rsid w:val="00966DAA"/>
    <w:rsid w:val="00972D21"/>
    <w:rsid w:val="00974600"/>
    <w:rsid w:val="009C5D9B"/>
    <w:rsid w:val="009D365C"/>
    <w:rsid w:val="009E3A30"/>
    <w:rsid w:val="00A44A50"/>
    <w:rsid w:val="00AA5154"/>
    <w:rsid w:val="00AC3475"/>
    <w:rsid w:val="00AD6E17"/>
    <w:rsid w:val="00B1312F"/>
    <w:rsid w:val="00B16C2A"/>
    <w:rsid w:val="00B712DB"/>
    <w:rsid w:val="00BA7756"/>
    <w:rsid w:val="00BD0446"/>
    <w:rsid w:val="00BD3BD9"/>
    <w:rsid w:val="00BF5235"/>
    <w:rsid w:val="00C40D7D"/>
    <w:rsid w:val="00CE53AE"/>
    <w:rsid w:val="00CF4421"/>
    <w:rsid w:val="00D01847"/>
    <w:rsid w:val="00D23E53"/>
    <w:rsid w:val="00D77AD4"/>
    <w:rsid w:val="00DB04E1"/>
    <w:rsid w:val="00DB5C58"/>
    <w:rsid w:val="00DC39F8"/>
    <w:rsid w:val="00DD09EA"/>
    <w:rsid w:val="00DF297B"/>
    <w:rsid w:val="00E2115A"/>
    <w:rsid w:val="00E925FA"/>
    <w:rsid w:val="00F00D05"/>
    <w:rsid w:val="00F50AFB"/>
    <w:rsid w:val="00F830F6"/>
    <w:rsid w:val="00F90D5C"/>
    <w:rsid w:val="00FA3383"/>
    <w:rsid w:val="00FE7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B0FD2"/>
  <w15:chartTrackingRefBased/>
  <w15:docId w15:val="{D5EFEBC0-81B7-344C-BC21-3D9245BC9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15F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615F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065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619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19F0"/>
    <w:pPr>
      <w:ind w:left="720"/>
      <w:contextualSpacing/>
    </w:pPr>
  </w:style>
  <w:style w:type="character" w:customStyle="1" w:styleId="Heading2Char">
    <w:name w:val="Heading 2 Char"/>
    <w:basedOn w:val="DefaultParagraphFont"/>
    <w:link w:val="Heading2"/>
    <w:uiPriority w:val="9"/>
    <w:rsid w:val="008615F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615FA"/>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411DE6"/>
  </w:style>
  <w:style w:type="character" w:styleId="CommentReference">
    <w:name w:val="annotation reference"/>
    <w:basedOn w:val="DefaultParagraphFont"/>
    <w:uiPriority w:val="99"/>
    <w:semiHidden/>
    <w:unhideWhenUsed/>
    <w:rsid w:val="00411DE6"/>
    <w:rPr>
      <w:sz w:val="16"/>
      <w:szCs w:val="16"/>
    </w:rPr>
  </w:style>
  <w:style w:type="paragraph" w:styleId="CommentText">
    <w:name w:val="annotation text"/>
    <w:basedOn w:val="Normal"/>
    <w:link w:val="CommentTextChar"/>
    <w:uiPriority w:val="99"/>
    <w:unhideWhenUsed/>
    <w:rsid w:val="00411DE6"/>
    <w:rPr>
      <w:sz w:val="20"/>
      <w:szCs w:val="20"/>
    </w:rPr>
  </w:style>
  <w:style w:type="character" w:customStyle="1" w:styleId="CommentTextChar">
    <w:name w:val="Comment Text Char"/>
    <w:basedOn w:val="DefaultParagraphFont"/>
    <w:link w:val="CommentText"/>
    <w:uiPriority w:val="99"/>
    <w:rsid w:val="00411DE6"/>
    <w:rPr>
      <w:sz w:val="20"/>
      <w:szCs w:val="20"/>
    </w:rPr>
  </w:style>
  <w:style w:type="paragraph" w:styleId="CommentSubject">
    <w:name w:val="annotation subject"/>
    <w:basedOn w:val="CommentText"/>
    <w:next w:val="CommentText"/>
    <w:link w:val="CommentSubjectChar"/>
    <w:uiPriority w:val="99"/>
    <w:semiHidden/>
    <w:unhideWhenUsed/>
    <w:rsid w:val="00411DE6"/>
    <w:rPr>
      <w:b/>
      <w:bCs/>
    </w:rPr>
  </w:style>
  <w:style w:type="character" w:customStyle="1" w:styleId="CommentSubjectChar">
    <w:name w:val="Comment Subject Char"/>
    <w:basedOn w:val="CommentTextChar"/>
    <w:link w:val="CommentSubject"/>
    <w:uiPriority w:val="99"/>
    <w:semiHidden/>
    <w:rsid w:val="00411DE6"/>
    <w:rPr>
      <w:b/>
      <w:bCs/>
      <w:sz w:val="20"/>
      <w:szCs w:val="20"/>
    </w:rPr>
  </w:style>
  <w:style w:type="character" w:customStyle="1" w:styleId="Heading3Char">
    <w:name w:val="Heading 3 Char"/>
    <w:basedOn w:val="DefaultParagraphFont"/>
    <w:link w:val="Heading3"/>
    <w:uiPriority w:val="9"/>
    <w:rsid w:val="006C065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046668">
      <w:bodyDiv w:val="1"/>
      <w:marLeft w:val="0"/>
      <w:marRight w:val="0"/>
      <w:marTop w:val="0"/>
      <w:marBottom w:val="0"/>
      <w:divBdr>
        <w:top w:val="none" w:sz="0" w:space="0" w:color="auto"/>
        <w:left w:val="none" w:sz="0" w:space="0" w:color="auto"/>
        <w:bottom w:val="none" w:sz="0" w:space="0" w:color="auto"/>
        <w:right w:val="none" w:sz="0" w:space="0" w:color="auto"/>
      </w:divBdr>
    </w:div>
    <w:div w:id="1120614693">
      <w:bodyDiv w:val="1"/>
      <w:marLeft w:val="0"/>
      <w:marRight w:val="0"/>
      <w:marTop w:val="0"/>
      <w:marBottom w:val="0"/>
      <w:divBdr>
        <w:top w:val="none" w:sz="0" w:space="0" w:color="auto"/>
        <w:left w:val="none" w:sz="0" w:space="0" w:color="auto"/>
        <w:bottom w:val="none" w:sz="0" w:space="0" w:color="auto"/>
        <w:right w:val="none" w:sz="0" w:space="0" w:color="auto"/>
      </w:divBdr>
    </w:div>
    <w:div w:id="1605729902">
      <w:bodyDiv w:val="1"/>
      <w:marLeft w:val="0"/>
      <w:marRight w:val="0"/>
      <w:marTop w:val="0"/>
      <w:marBottom w:val="0"/>
      <w:divBdr>
        <w:top w:val="none" w:sz="0" w:space="0" w:color="auto"/>
        <w:left w:val="none" w:sz="0" w:space="0" w:color="auto"/>
        <w:bottom w:val="none" w:sz="0" w:space="0" w:color="auto"/>
        <w:right w:val="none" w:sz="0" w:space="0" w:color="auto"/>
      </w:divBdr>
    </w:div>
    <w:div w:id="1712605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microsoft.com/office/2016/09/relationships/commentsIds" Target="commentsIds.xm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microsoft.com/office/2011/relationships/commentsExtended" Target="commentsExtended.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comments" Target="comments.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15</Pages>
  <Words>1969</Words>
  <Characters>11224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STURM</dc:creator>
  <cp:keywords/>
  <dc:description/>
  <cp:lastModifiedBy>Stefanie Sturm</cp:lastModifiedBy>
  <cp:revision>4</cp:revision>
  <dcterms:created xsi:type="dcterms:W3CDTF">2022-02-01T10:46:00Z</dcterms:created>
  <dcterms:modified xsi:type="dcterms:W3CDTF">2022-02-01T11:31:00Z</dcterms:modified>
</cp:coreProperties>
</file>